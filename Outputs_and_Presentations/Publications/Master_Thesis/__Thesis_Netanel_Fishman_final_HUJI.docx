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DE543" w14:textId="07AB20A7" w:rsidR="006A6BC9" w:rsidRPr="00E63C9E" w:rsidRDefault="006A6BC9" w:rsidP="0084112C">
      <w:pPr>
        <w:spacing w:line="276" w:lineRule="auto"/>
        <w:jc w:val="center"/>
        <w:rPr>
          <w:rFonts w:asciiTheme="minorBidi" w:eastAsia="Times New Roman" w:hAnsiTheme="minorBidi"/>
          <w:b/>
          <w:bCs/>
          <w:color w:val="222222"/>
          <w:sz w:val="32"/>
          <w:szCs w:val="32"/>
          <w:shd w:val="clear" w:color="auto" w:fill="FFFFFE"/>
        </w:rPr>
      </w:pPr>
      <w:r w:rsidRPr="00E63C9E">
        <w:rPr>
          <w:rFonts w:asciiTheme="minorBidi" w:eastAsia="Times New Roman" w:hAnsiTheme="minorBidi"/>
          <w:b/>
          <w:bCs/>
          <w:color w:val="222222"/>
          <w:sz w:val="32"/>
          <w:szCs w:val="32"/>
          <w:shd w:val="clear" w:color="auto" w:fill="FFFFFE"/>
        </w:rPr>
        <w:t xml:space="preserve">Leaf Water </w:t>
      </w:r>
      <w:r w:rsidR="00E63C9E">
        <w:rPr>
          <w:rFonts w:asciiTheme="minorBidi" w:eastAsia="Times New Roman" w:hAnsiTheme="minorBidi"/>
          <w:b/>
          <w:bCs/>
          <w:color w:val="222222"/>
          <w:sz w:val="32"/>
          <w:szCs w:val="32"/>
          <w:shd w:val="clear" w:color="auto" w:fill="FFFFFE"/>
        </w:rPr>
        <w:t>P</w:t>
      </w:r>
      <w:r w:rsidRPr="00E63C9E">
        <w:rPr>
          <w:rFonts w:asciiTheme="minorBidi" w:eastAsia="Times New Roman" w:hAnsiTheme="minorBidi"/>
          <w:b/>
          <w:bCs/>
          <w:color w:val="222222"/>
          <w:sz w:val="32"/>
          <w:szCs w:val="32"/>
          <w:shd w:val="clear" w:color="auto" w:fill="FFFFFE"/>
        </w:rPr>
        <w:t>otential in Mixed Mediterranean Forest from Unmanned Aerial Vehicle (UAV)-Based Hyperspectral Imaging and Machine Learning</w:t>
      </w:r>
    </w:p>
    <w:p w14:paraId="16A8204E" w14:textId="3709E9B8" w:rsidR="00E63C9E" w:rsidRDefault="00E63C9E" w:rsidP="0084112C">
      <w:pPr>
        <w:spacing w:line="276" w:lineRule="auto"/>
        <w:jc w:val="center"/>
        <w:rPr>
          <w:rFonts w:asciiTheme="minorBidi" w:eastAsia="Times New Roman" w:hAnsiTheme="minorBidi"/>
          <w:color w:val="222222"/>
          <w:sz w:val="28"/>
          <w:szCs w:val="28"/>
        </w:rPr>
      </w:pPr>
    </w:p>
    <w:p w14:paraId="4AB5FF4C" w14:textId="77777777" w:rsidR="00E63C9E" w:rsidRDefault="0055454A" w:rsidP="0084112C">
      <w:pPr>
        <w:spacing w:line="276" w:lineRule="auto"/>
        <w:jc w:val="center"/>
        <w:rPr>
          <w:rFonts w:asciiTheme="minorBidi" w:eastAsia="Times New Roman" w:hAnsiTheme="minorBidi"/>
          <w:color w:val="222222"/>
          <w:sz w:val="28"/>
          <w:szCs w:val="28"/>
        </w:rPr>
      </w:pP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32"/>
          <w:szCs w:val="32"/>
          <w:shd w:val="clear" w:color="auto" w:fill="FFFFFE"/>
        </w:rPr>
        <w:t>M.Sc. Thesis</w:t>
      </w:r>
      <w:r w:rsidRPr="00E63C9E">
        <w:rPr>
          <w:rFonts w:asciiTheme="minorBidi" w:eastAsia="Times New Roman" w:hAnsiTheme="minorBidi"/>
          <w:color w:val="222222"/>
          <w:sz w:val="32"/>
          <w:szCs w:val="32"/>
        </w:rPr>
        <w:br/>
      </w:r>
    </w:p>
    <w:p w14:paraId="4F3588C7" w14:textId="0ADFE738" w:rsidR="00E63C9E" w:rsidRPr="00E63C9E" w:rsidRDefault="0055454A" w:rsidP="0084112C">
      <w:pPr>
        <w:spacing w:line="276" w:lineRule="auto"/>
        <w:jc w:val="center"/>
        <w:rPr>
          <w:rFonts w:asciiTheme="minorBidi" w:eastAsia="Times New Roman" w:hAnsiTheme="minorBidi"/>
          <w:color w:val="222222"/>
          <w:sz w:val="28"/>
          <w:szCs w:val="28"/>
        </w:rPr>
      </w:pP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Submitted to the Robert H. Smith Faculty of</w:t>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Agriculture, Food &amp; Environment</w:t>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The Hebrew University of Jerusalem</w:t>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rPr>
        <w:br/>
      </w:r>
    </w:p>
    <w:p w14:paraId="7F7E5784" w14:textId="77777777" w:rsidR="00E63C9E" w:rsidRPr="00E63C9E" w:rsidRDefault="0055454A" w:rsidP="0084112C">
      <w:pPr>
        <w:spacing w:line="276" w:lineRule="auto"/>
        <w:jc w:val="center"/>
        <w:rPr>
          <w:rFonts w:asciiTheme="minorBidi" w:eastAsia="Times New Roman" w:hAnsiTheme="minorBidi"/>
          <w:color w:val="222222"/>
          <w:sz w:val="28"/>
          <w:szCs w:val="28"/>
        </w:rPr>
      </w:pP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For the Degree</w:t>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'Master of Sciences'</w:t>
      </w: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rPr>
        <w:br/>
      </w:r>
    </w:p>
    <w:p w14:paraId="7AC372C3" w14:textId="77777777" w:rsidR="00E63C9E" w:rsidRDefault="0055454A" w:rsidP="0084112C">
      <w:pPr>
        <w:spacing w:after="120" w:line="276" w:lineRule="auto"/>
        <w:jc w:val="center"/>
        <w:rPr>
          <w:rFonts w:asciiTheme="minorBidi" w:eastAsia="Times New Roman" w:hAnsiTheme="minorBidi"/>
          <w:color w:val="222222"/>
          <w:sz w:val="28"/>
          <w:szCs w:val="28"/>
          <w:shd w:val="clear" w:color="auto" w:fill="FFFFFE"/>
        </w:rPr>
      </w:pPr>
      <w:r w:rsidRPr="00E63C9E">
        <w:rPr>
          <w:rFonts w:asciiTheme="minorBidi" w:eastAsia="Times New Roman" w:hAnsiTheme="minorBidi"/>
          <w:color w:val="222222"/>
          <w:sz w:val="28"/>
          <w:szCs w:val="28"/>
        </w:rPr>
        <w:br/>
      </w:r>
      <w:r w:rsidRPr="00E63C9E">
        <w:rPr>
          <w:rFonts w:asciiTheme="minorBidi" w:eastAsia="Times New Roman" w:hAnsiTheme="minorBidi"/>
          <w:color w:val="222222"/>
          <w:sz w:val="28"/>
          <w:szCs w:val="28"/>
          <w:shd w:val="clear" w:color="auto" w:fill="FFFFFE"/>
        </w:rPr>
        <w:t>By</w:t>
      </w:r>
    </w:p>
    <w:p w14:paraId="7DEC8970" w14:textId="6449B577" w:rsidR="0055454A" w:rsidRPr="00E63C9E" w:rsidRDefault="0055454A" w:rsidP="0084112C">
      <w:pPr>
        <w:spacing w:after="120" w:line="276" w:lineRule="auto"/>
        <w:jc w:val="center"/>
        <w:rPr>
          <w:rFonts w:asciiTheme="minorBidi" w:eastAsia="Times New Roman" w:hAnsiTheme="minorBidi"/>
          <w:sz w:val="28"/>
          <w:szCs w:val="28"/>
        </w:rPr>
      </w:pPr>
      <w:r w:rsidRPr="00E63C9E">
        <w:rPr>
          <w:rFonts w:asciiTheme="minorBidi" w:eastAsia="Times New Roman" w:hAnsiTheme="minorBidi"/>
          <w:color w:val="222222"/>
          <w:sz w:val="28"/>
          <w:szCs w:val="28"/>
          <w:shd w:val="clear" w:color="auto" w:fill="FFFFFE"/>
        </w:rPr>
        <w:t>Netanel Fishman</w:t>
      </w:r>
    </w:p>
    <w:p w14:paraId="149A5A84" w14:textId="008F3FB7" w:rsidR="0055454A" w:rsidRPr="00E63C9E" w:rsidRDefault="0055454A" w:rsidP="0084112C">
      <w:pPr>
        <w:spacing w:line="276" w:lineRule="auto"/>
        <w:jc w:val="center"/>
        <w:rPr>
          <w:rFonts w:asciiTheme="minorBidi" w:eastAsia="Times New Roman" w:hAnsiTheme="minorBidi"/>
          <w:sz w:val="28"/>
          <w:szCs w:val="28"/>
        </w:rPr>
      </w:pPr>
    </w:p>
    <w:p w14:paraId="72DD8BB9" w14:textId="384629B0" w:rsidR="0055454A" w:rsidRDefault="0055454A" w:rsidP="0084112C">
      <w:pPr>
        <w:spacing w:line="276" w:lineRule="auto"/>
        <w:jc w:val="center"/>
        <w:rPr>
          <w:rFonts w:asciiTheme="minorBidi" w:eastAsia="Times New Roman" w:hAnsiTheme="minorBidi"/>
          <w:sz w:val="28"/>
          <w:szCs w:val="28"/>
        </w:rPr>
      </w:pPr>
    </w:p>
    <w:p w14:paraId="7C59B911" w14:textId="77777777" w:rsidR="00E63C9E" w:rsidRDefault="00E63C9E" w:rsidP="0084112C">
      <w:pPr>
        <w:spacing w:line="276" w:lineRule="auto"/>
        <w:jc w:val="center"/>
        <w:rPr>
          <w:rFonts w:asciiTheme="minorBidi" w:eastAsia="Times New Roman" w:hAnsiTheme="minorBidi"/>
          <w:sz w:val="28"/>
          <w:szCs w:val="28"/>
        </w:rPr>
      </w:pPr>
    </w:p>
    <w:p w14:paraId="25D854AE" w14:textId="77777777" w:rsidR="00E63C9E" w:rsidRDefault="00E63C9E" w:rsidP="0084112C">
      <w:pPr>
        <w:spacing w:line="276" w:lineRule="auto"/>
        <w:jc w:val="center"/>
        <w:rPr>
          <w:rFonts w:asciiTheme="minorBidi" w:eastAsia="Times New Roman" w:hAnsiTheme="minorBidi"/>
          <w:sz w:val="28"/>
          <w:szCs w:val="28"/>
        </w:rPr>
      </w:pPr>
    </w:p>
    <w:p w14:paraId="543C9F90" w14:textId="77777777" w:rsidR="00E63C9E" w:rsidRDefault="00E63C9E" w:rsidP="0084112C">
      <w:pPr>
        <w:spacing w:line="276" w:lineRule="auto"/>
        <w:jc w:val="center"/>
        <w:rPr>
          <w:rFonts w:asciiTheme="minorBidi" w:eastAsia="Times New Roman" w:hAnsiTheme="minorBidi"/>
          <w:sz w:val="28"/>
          <w:szCs w:val="28"/>
        </w:rPr>
      </w:pPr>
    </w:p>
    <w:p w14:paraId="1AD8A057" w14:textId="77777777" w:rsidR="00E63C9E" w:rsidRDefault="00E63C9E" w:rsidP="0084112C">
      <w:pPr>
        <w:spacing w:line="276" w:lineRule="auto"/>
        <w:jc w:val="center"/>
        <w:rPr>
          <w:rFonts w:asciiTheme="minorBidi" w:eastAsia="Times New Roman" w:hAnsiTheme="minorBidi"/>
          <w:sz w:val="28"/>
          <w:szCs w:val="28"/>
        </w:rPr>
      </w:pPr>
    </w:p>
    <w:p w14:paraId="29622CA5" w14:textId="77777777" w:rsidR="00E63C9E" w:rsidRDefault="00E63C9E" w:rsidP="0084112C">
      <w:pPr>
        <w:spacing w:line="276" w:lineRule="auto"/>
        <w:jc w:val="center"/>
        <w:rPr>
          <w:rFonts w:asciiTheme="minorBidi" w:eastAsia="Times New Roman" w:hAnsiTheme="minorBidi"/>
          <w:sz w:val="28"/>
          <w:szCs w:val="28"/>
        </w:rPr>
      </w:pPr>
    </w:p>
    <w:p w14:paraId="563F93D4" w14:textId="77777777" w:rsidR="00E63C9E" w:rsidRDefault="00E63C9E" w:rsidP="0084112C">
      <w:pPr>
        <w:spacing w:line="276" w:lineRule="auto"/>
        <w:jc w:val="center"/>
        <w:rPr>
          <w:rFonts w:asciiTheme="minorBidi" w:eastAsia="Times New Roman" w:hAnsiTheme="minorBidi"/>
          <w:sz w:val="28"/>
          <w:szCs w:val="28"/>
        </w:rPr>
      </w:pPr>
    </w:p>
    <w:p w14:paraId="7230C739" w14:textId="77777777" w:rsidR="00E63C9E" w:rsidRPr="00E63C9E" w:rsidRDefault="00E63C9E" w:rsidP="0084112C">
      <w:pPr>
        <w:spacing w:line="276" w:lineRule="auto"/>
        <w:jc w:val="center"/>
        <w:rPr>
          <w:rFonts w:asciiTheme="minorBidi" w:eastAsia="Times New Roman" w:hAnsiTheme="minorBidi"/>
          <w:sz w:val="28"/>
          <w:szCs w:val="28"/>
        </w:rPr>
      </w:pPr>
    </w:p>
    <w:p w14:paraId="76BA0F57" w14:textId="5AEB649B" w:rsidR="0055454A" w:rsidRPr="00E63C9E" w:rsidRDefault="0055454A" w:rsidP="0084112C">
      <w:pPr>
        <w:spacing w:line="276" w:lineRule="auto"/>
        <w:jc w:val="center"/>
        <w:rPr>
          <w:rFonts w:asciiTheme="minorBidi" w:eastAsia="Times New Roman" w:hAnsiTheme="minorBidi"/>
          <w:sz w:val="28"/>
          <w:szCs w:val="28"/>
        </w:rPr>
      </w:pPr>
    </w:p>
    <w:p w14:paraId="137F6CA5" w14:textId="1A77C3B8" w:rsidR="0055454A" w:rsidRPr="00E63C9E" w:rsidRDefault="0055454A" w:rsidP="0084112C">
      <w:pPr>
        <w:spacing w:line="276" w:lineRule="auto"/>
        <w:jc w:val="center"/>
        <w:rPr>
          <w:rFonts w:asciiTheme="minorBidi" w:eastAsia="Times New Roman" w:hAnsiTheme="minorBidi"/>
          <w:sz w:val="28"/>
          <w:szCs w:val="28"/>
        </w:rPr>
      </w:pPr>
    </w:p>
    <w:p w14:paraId="7F9C3225" w14:textId="263CC083" w:rsidR="0055454A" w:rsidRPr="00E63C9E" w:rsidRDefault="0055454A" w:rsidP="0084112C">
      <w:pPr>
        <w:spacing w:line="276" w:lineRule="auto"/>
        <w:jc w:val="center"/>
        <w:rPr>
          <w:rFonts w:asciiTheme="minorBidi" w:eastAsia="Times New Roman" w:hAnsiTheme="minorBidi"/>
          <w:sz w:val="28"/>
          <w:szCs w:val="28"/>
        </w:rPr>
      </w:pPr>
    </w:p>
    <w:p w14:paraId="03D798C8" w14:textId="3D6C48AA" w:rsidR="0055454A" w:rsidRPr="00E63C9E" w:rsidRDefault="0055454A" w:rsidP="0084112C">
      <w:pPr>
        <w:spacing w:line="276" w:lineRule="auto"/>
        <w:jc w:val="center"/>
        <w:rPr>
          <w:rFonts w:asciiTheme="minorBidi" w:hAnsiTheme="minorBidi"/>
          <w:sz w:val="28"/>
          <w:szCs w:val="28"/>
        </w:rPr>
      </w:pPr>
      <w:r w:rsidRPr="00E63C9E">
        <w:rPr>
          <w:rFonts w:asciiTheme="minorBidi" w:eastAsia="Times New Roman" w:hAnsiTheme="minorBidi"/>
          <w:sz w:val="28"/>
          <w:szCs w:val="28"/>
        </w:rPr>
        <w:t>Rehovot</w:t>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r w:rsidRPr="00E63C9E">
        <w:rPr>
          <w:rFonts w:asciiTheme="minorBidi" w:eastAsia="Times New Roman" w:hAnsiTheme="minorBidi"/>
          <w:sz w:val="28"/>
          <w:szCs w:val="28"/>
        </w:rPr>
        <w:tab/>
      </w:r>
      <w:del w:id="2" w:author="fishman netanel" w:date="2025-06-10T14:43:00Z">
        <w:r w:rsidR="00E63C9E" w:rsidDel="005F1E7D">
          <w:rPr>
            <w:rFonts w:asciiTheme="minorBidi" w:eastAsia="Times New Roman" w:hAnsiTheme="minorBidi"/>
            <w:sz w:val="28"/>
            <w:szCs w:val="28"/>
          </w:rPr>
          <w:delText>April</w:delText>
        </w:r>
        <w:r w:rsidRPr="00E63C9E" w:rsidDel="005F1E7D">
          <w:rPr>
            <w:rFonts w:asciiTheme="minorBidi" w:eastAsia="Times New Roman" w:hAnsiTheme="minorBidi"/>
            <w:sz w:val="28"/>
            <w:szCs w:val="28"/>
          </w:rPr>
          <w:delText xml:space="preserve"> </w:delText>
        </w:r>
      </w:del>
      <w:ins w:id="3" w:author="fishman netanel" w:date="2025-06-10T14:43:00Z">
        <w:r w:rsidR="005F1E7D">
          <w:rPr>
            <w:rFonts w:asciiTheme="minorBidi" w:eastAsia="Times New Roman" w:hAnsiTheme="minorBidi"/>
            <w:sz w:val="28"/>
            <w:szCs w:val="28"/>
          </w:rPr>
          <w:t>June</w:t>
        </w:r>
        <w:r w:rsidR="005F1E7D" w:rsidRPr="00E63C9E">
          <w:rPr>
            <w:rFonts w:asciiTheme="minorBidi" w:eastAsia="Times New Roman" w:hAnsiTheme="minorBidi"/>
            <w:sz w:val="28"/>
            <w:szCs w:val="28"/>
          </w:rPr>
          <w:t xml:space="preserve"> </w:t>
        </w:r>
      </w:ins>
      <w:r w:rsidRPr="00E63C9E">
        <w:rPr>
          <w:rFonts w:asciiTheme="minorBidi" w:eastAsia="Times New Roman" w:hAnsiTheme="minorBidi"/>
          <w:sz w:val="28"/>
          <w:szCs w:val="28"/>
        </w:rPr>
        <w:t>2025</w:t>
      </w:r>
      <w:r w:rsidRPr="00E63C9E">
        <w:rPr>
          <w:rFonts w:asciiTheme="minorBidi" w:hAnsiTheme="minorBidi"/>
          <w:sz w:val="28"/>
          <w:szCs w:val="28"/>
        </w:rPr>
        <w:br w:type="page"/>
      </w:r>
    </w:p>
    <w:p w14:paraId="03E83837" w14:textId="77777777" w:rsidR="0055454A" w:rsidRPr="004E0A0D" w:rsidRDefault="0055454A" w:rsidP="0084112C">
      <w:pPr>
        <w:snapToGrid w:val="0"/>
        <w:spacing w:after="120" w:line="360" w:lineRule="auto"/>
        <w:jc w:val="both"/>
        <w:rPr>
          <w:rFonts w:asciiTheme="minorBidi" w:hAnsiTheme="minorBidi"/>
        </w:rPr>
      </w:pPr>
      <w:r w:rsidRPr="004E0A0D">
        <w:rPr>
          <w:rFonts w:asciiTheme="minorBidi" w:hAnsiTheme="minorBidi"/>
        </w:rPr>
        <w:lastRenderedPageBreak/>
        <w:t>This work was conducted under the guidance of:</w:t>
      </w:r>
    </w:p>
    <w:p w14:paraId="7EC13D9D" w14:textId="77777777" w:rsidR="0055454A" w:rsidRPr="004E0A0D" w:rsidRDefault="0055454A" w:rsidP="0084112C">
      <w:pPr>
        <w:snapToGrid w:val="0"/>
        <w:spacing w:after="120" w:line="360" w:lineRule="auto"/>
        <w:jc w:val="both"/>
        <w:rPr>
          <w:rFonts w:asciiTheme="minorBidi" w:hAnsiTheme="minorBidi"/>
        </w:rPr>
      </w:pPr>
      <w:r w:rsidRPr="004E0A0D">
        <w:rPr>
          <w:rFonts w:asciiTheme="minorBidi" w:hAnsiTheme="minorBidi"/>
        </w:rPr>
        <w:t>Dr. David Helman</w:t>
      </w:r>
    </w:p>
    <w:p w14:paraId="5665B39C" w14:textId="77777777" w:rsidR="0055454A" w:rsidRPr="004E0A0D" w:rsidRDefault="0055454A" w:rsidP="0084112C">
      <w:pPr>
        <w:snapToGrid w:val="0"/>
        <w:spacing w:after="120" w:line="360" w:lineRule="auto"/>
        <w:jc w:val="both"/>
        <w:rPr>
          <w:rFonts w:asciiTheme="minorBidi" w:hAnsiTheme="minorBidi"/>
        </w:rPr>
      </w:pPr>
      <w:r w:rsidRPr="004E0A0D">
        <w:rPr>
          <w:rFonts w:asciiTheme="minorBidi" w:hAnsiTheme="minorBidi"/>
        </w:rPr>
        <w:t>Department of Soil and Water Sciences, Institute of Environmental Sciences,</w:t>
      </w:r>
    </w:p>
    <w:p w14:paraId="16A84004" w14:textId="77777777" w:rsidR="0055454A" w:rsidRPr="004E0A0D" w:rsidRDefault="0055454A" w:rsidP="0084112C">
      <w:pPr>
        <w:snapToGrid w:val="0"/>
        <w:spacing w:after="120" w:line="360" w:lineRule="auto"/>
        <w:jc w:val="both"/>
        <w:rPr>
          <w:rFonts w:asciiTheme="minorBidi" w:hAnsiTheme="minorBidi"/>
        </w:rPr>
      </w:pPr>
      <w:r w:rsidRPr="004E0A0D">
        <w:rPr>
          <w:rFonts w:asciiTheme="minorBidi" w:hAnsiTheme="minorBidi"/>
        </w:rPr>
        <w:t>The Robert H. Smith Faculty of Agriculture, Food and Environment,</w:t>
      </w:r>
    </w:p>
    <w:p w14:paraId="25A5296D" w14:textId="1BA7971B" w:rsidR="001F6BBB" w:rsidRPr="004E0A0D" w:rsidRDefault="0055454A" w:rsidP="0084112C">
      <w:pPr>
        <w:snapToGrid w:val="0"/>
        <w:spacing w:after="120" w:line="360" w:lineRule="auto"/>
        <w:jc w:val="both"/>
        <w:rPr>
          <w:rFonts w:asciiTheme="minorBidi" w:hAnsiTheme="minorBidi"/>
        </w:rPr>
      </w:pPr>
      <w:r w:rsidRPr="004E0A0D">
        <w:rPr>
          <w:rFonts w:asciiTheme="minorBidi" w:hAnsiTheme="minorBidi"/>
        </w:rPr>
        <w:t>The Hebrew University of Jerusalem</w:t>
      </w:r>
    </w:p>
    <w:p w14:paraId="075CAC45" w14:textId="09499528" w:rsidR="0055454A" w:rsidRPr="004E0A0D" w:rsidRDefault="0055454A" w:rsidP="0084112C">
      <w:pPr>
        <w:spacing w:after="160" w:line="259" w:lineRule="auto"/>
        <w:jc w:val="both"/>
        <w:rPr>
          <w:rFonts w:asciiTheme="minorBidi" w:hAnsiTheme="minorBidi"/>
          <w:rtl/>
        </w:rPr>
      </w:pPr>
      <w:r w:rsidRPr="004E0A0D">
        <w:rPr>
          <w:rFonts w:asciiTheme="minorBidi" w:hAnsiTheme="minorBidi"/>
          <w:rtl/>
        </w:rPr>
        <w:br w:type="page"/>
      </w:r>
    </w:p>
    <w:p w14:paraId="66EBDAF3" w14:textId="75E12021" w:rsidR="0055454A" w:rsidRPr="004E0A0D" w:rsidRDefault="0055454A" w:rsidP="00F6427D">
      <w:pPr>
        <w:pStyle w:val="1-"/>
      </w:pPr>
      <w:bookmarkStart w:id="4" w:name="_Toc156070965"/>
      <w:bookmarkStart w:id="5" w:name="_Toc156075725"/>
      <w:bookmarkStart w:id="6" w:name="_Toc200519656"/>
      <w:r w:rsidRPr="004E0A0D">
        <w:lastRenderedPageBreak/>
        <w:t>Acknowledgments</w:t>
      </w:r>
      <w:bookmarkEnd w:id="4"/>
      <w:bookmarkEnd w:id="5"/>
      <w:bookmarkEnd w:id="6"/>
    </w:p>
    <w:p w14:paraId="46E7DCEE" w14:textId="77777777" w:rsidR="00E55B48" w:rsidRPr="004E0A0D" w:rsidRDefault="00E55B48">
      <w:pPr>
        <w:pStyle w:val="NormalWeb"/>
        <w:snapToGrid w:val="0"/>
        <w:spacing w:before="0" w:beforeAutospacing="0" w:after="120" w:afterAutospacing="0" w:line="360" w:lineRule="auto"/>
        <w:jc w:val="both"/>
        <w:rPr>
          <w:rFonts w:asciiTheme="minorBidi" w:hAnsiTheme="minorBidi" w:cstheme="minorBidi"/>
        </w:rPr>
        <w:pPrChange w:id="7" w:author="fishman netanel" w:date="2025-06-10T15:01:00Z">
          <w:pPr>
            <w:pStyle w:val="NormalWeb"/>
            <w:spacing w:line="360" w:lineRule="auto"/>
            <w:jc w:val="both"/>
          </w:pPr>
        </w:pPrChange>
      </w:pPr>
      <w:r w:rsidRPr="004E0A0D">
        <w:rPr>
          <w:rFonts w:asciiTheme="minorBidi" w:hAnsiTheme="minorBidi" w:cstheme="minorBidi"/>
        </w:rPr>
        <w:t>First and foremost, I wish to express my deepest gratitude to the institutions that funded this research and supported me through scholarships during my studies: the Jewish National Fund (KKL), the Dean of the Faculty of Agriculture, and the Appleby Foundation.</w:t>
      </w:r>
    </w:p>
    <w:p w14:paraId="48137638" w14:textId="77777777" w:rsidR="00E55B48" w:rsidRPr="004E0A0D" w:rsidRDefault="00E55B48">
      <w:pPr>
        <w:pStyle w:val="NormalWeb"/>
        <w:snapToGrid w:val="0"/>
        <w:spacing w:before="0" w:beforeAutospacing="0" w:after="120" w:afterAutospacing="0" w:line="360" w:lineRule="auto"/>
        <w:jc w:val="both"/>
        <w:rPr>
          <w:rFonts w:asciiTheme="minorBidi" w:hAnsiTheme="minorBidi" w:cstheme="minorBidi"/>
        </w:rPr>
        <w:pPrChange w:id="8" w:author="fishman netanel" w:date="2025-06-10T15:01:00Z">
          <w:pPr>
            <w:pStyle w:val="NormalWeb"/>
            <w:spacing w:line="360" w:lineRule="auto"/>
            <w:jc w:val="both"/>
          </w:pPr>
        </w:pPrChange>
      </w:pPr>
      <w:r w:rsidRPr="004E0A0D">
        <w:rPr>
          <w:rFonts w:asciiTheme="minorBidi" w:hAnsiTheme="minorBidi" w:cstheme="minorBidi"/>
        </w:rPr>
        <w:t xml:space="preserve">I am profoundly grateful to my advisor, Dr. David Helman, for his dedicated guidance and for being a true inspiration. His ability to think and communicate with clarity, act with efficiency, and maintain an ever-curious and critical approach has left a lasting impression on me. My gratitude is especially deep for his tremendous understanding and unwavering support during my extended military reserve service in the days of the </w:t>
      </w:r>
      <w:r w:rsidRPr="004E0A0D">
        <w:rPr>
          <w:rStyle w:val="a7"/>
          <w:rFonts w:asciiTheme="minorBidi" w:hAnsiTheme="minorBidi" w:cstheme="minorBidi"/>
        </w:rPr>
        <w:t>Swords of Iron</w:t>
      </w:r>
      <w:r w:rsidRPr="004E0A0D">
        <w:rPr>
          <w:rFonts w:asciiTheme="minorBidi" w:hAnsiTheme="minorBidi" w:cstheme="minorBidi"/>
        </w:rPr>
        <w:t xml:space="preserve"> war. His expertise and dedication have been instrumental in shaping this work, and I am truly fortunate to have had the opportunity to learn under his mentorship.</w:t>
      </w:r>
    </w:p>
    <w:p w14:paraId="2DAB216E" w14:textId="77777777" w:rsidR="00E55B48" w:rsidRPr="004E0A0D" w:rsidRDefault="00E55B48">
      <w:pPr>
        <w:pStyle w:val="NormalWeb"/>
        <w:snapToGrid w:val="0"/>
        <w:spacing w:before="0" w:beforeAutospacing="0" w:after="120" w:afterAutospacing="0" w:line="360" w:lineRule="auto"/>
        <w:jc w:val="both"/>
        <w:rPr>
          <w:rFonts w:asciiTheme="minorBidi" w:hAnsiTheme="minorBidi" w:cstheme="minorBidi"/>
        </w:rPr>
        <w:pPrChange w:id="9" w:author="fishman netanel" w:date="2025-06-10T15:01:00Z">
          <w:pPr>
            <w:pStyle w:val="NormalWeb"/>
            <w:spacing w:line="360" w:lineRule="auto"/>
            <w:jc w:val="both"/>
          </w:pPr>
        </w:pPrChange>
      </w:pPr>
      <w:r w:rsidRPr="004E0A0D">
        <w:rPr>
          <w:rFonts w:asciiTheme="minorBidi" w:hAnsiTheme="minorBidi" w:cstheme="minorBidi"/>
        </w:rPr>
        <w:t xml:space="preserve">I would like to extend my heartfelt thanks to the members of Tamir Klein’s Tree Lab at the Weizmann Institute of Science, who conducted the field measurements of leaf water potential. In particular, I am grateful to Sofie </w:t>
      </w:r>
      <w:proofErr w:type="spellStart"/>
      <w:r w:rsidRPr="004E0A0D">
        <w:rPr>
          <w:rFonts w:asciiTheme="minorBidi" w:hAnsiTheme="minorBidi" w:cstheme="minorBidi"/>
        </w:rPr>
        <w:t>Obersteiner</w:t>
      </w:r>
      <w:proofErr w:type="spellEnd"/>
      <w:r w:rsidRPr="004E0A0D">
        <w:rPr>
          <w:rFonts w:asciiTheme="minorBidi" w:hAnsiTheme="minorBidi" w:cstheme="minorBidi"/>
        </w:rPr>
        <w:t xml:space="preserve">, Assaf </w:t>
      </w:r>
      <w:proofErr w:type="spellStart"/>
      <w:r w:rsidRPr="004E0A0D">
        <w:rPr>
          <w:rFonts w:asciiTheme="minorBidi" w:hAnsiTheme="minorBidi" w:cstheme="minorBidi"/>
        </w:rPr>
        <w:t>Yaakobi</w:t>
      </w:r>
      <w:proofErr w:type="spellEnd"/>
      <w:r w:rsidRPr="004E0A0D">
        <w:rPr>
          <w:rFonts w:asciiTheme="minorBidi" w:hAnsiTheme="minorBidi" w:cstheme="minorBidi"/>
        </w:rPr>
        <w:t>, Laura Rez, and, of course, Tamir Klein himself. Your partnership in this research, insightful advice, and kind spirit have been invaluable.</w:t>
      </w:r>
    </w:p>
    <w:p w14:paraId="192E3FB2" w14:textId="29015D6B" w:rsidR="00E55B48" w:rsidRPr="004E0A0D" w:rsidRDefault="00E55B48">
      <w:pPr>
        <w:pStyle w:val="NormalWeb"/>
        <w:snapToGrid w:val="0"/>
        <w:spacing w:before="0" w:beforeAutospacing="0" w:after="120" w:afterAutospacing="0" w:line="360" w:lineRule="auto"/>
        <w:jc w:val="both"/>
        <w:rPr>
          <w:rFonts w:asciiTheme="minorBidi" w:hAnsiTheme="minorBidi" w:cstheme="minorBidi"/>
        </w:rPr>
        <w:pPrChange w:id="10" w:author="fishman netanel" w:date="2025-06-10T15:01:00Z">
          <w:pPr>
            <w:pStyle w:val="NormalWeb"/>
            <w:spacing w:line="360" w:lineRule="auto"/>
            <w:jc w:val="both"/>
          </w:pPr>
        </w:pPrChange>
      </w:pPr>
      <w:r w:rsidRPr="004E0A0D">
        <w:rPr>
          <w:rFonts w:asciiTheme="minorBidi" w:hAnsiTheme="minorBidi" w:cstheme="minorBidi"/>
        </w:rPr>
        <w:t xml:space="preserve">Among my lab colleagues, I want to give special thanks to my research partners. Yehuda </w:t>
      </w:r>
      <w:proofErr w:type="spellStart"/>
      <w:r w:rsidR="008451CD" w:rsidRPr="004E0A0D">
        <w:rPr>
          <w:rFonts w:asciiTheme="minorBidi" w:hAnsiTheme="minorBidi" w:cstheme="minorBidi"/>
        </w:rPr>
        <w:t>Yu</w:t>
      </w:r>
      <w:r w:rsidRPr="004E0A0D">
        <w:rPr>
          <w:rFonts w:asciiTheme="minorBidi" w:hAnsiTheme="minorBidi" w:cstheme="minorBidi"/>
        </w:rPr>
        <w:t>ngstein</w:t>
      </w:r>
      <w:proofErr w:type="spellEnd"/>
      <w:r w:rsidRPr="004E0A0D">
        <w:rPr>
          <w:rFonts w:asciiTheme="minorBidi" w:hAnsiTheme="minorBidi" w:cstheme="minorBidi"/>
        </w:rPr>
        <w:t xml:space="preserve">, whose expertise in machine learning greatly enriched this study, and Gabriel </w:t>
      </w:r>
      <w:proofErr w:type="spellStart"/>
      <w:r w:rsidRPr="004E0A0D">
        <w:rPr>
          <w:rFonts w:asciiTheme="minorBidi" w:hAnsiTheme="minorBidi" w:cstheme="minorBidi"/>
        </w:rPr>
        <w:t>Mulero</w:t>
      </w:r>
      <w:proofErr w:type="spellEnd"/>
      <w:r w:rsidRPr="004E0A0D">
        <w:rPr>
          <w:rFonts w:asciiTheme="minorBidi" w:hAnsiTheme="minorBidi" w:cstheme="minorBidi"/>
        </w:rPr>
        <w:t>—</w:t>
      </w:r>
      <w:r w:rsidR="008451CD" w:rsidRPr="004E0A0D">
        <w:rPr>
          <w:rFonts w:asciiTheme="minorBidi" w:hAnsiTheme="minorBidi" w:cstheme="minorBidi"/>
        </w:rPr>
        <w:t>"</w:t>
      </w:r>
      <w:r w:rsidRPr="004E0A0D">
        <w:rPr>
          <w:rFonts w:asciiTheme="minorBidi" w:hAnsiTheme="minorBidi" w:cstheme="minorBidi"/>
        </w:rPr>
        <w:t xml:space="preserve">the man in the </w:t>
      </w:r>
      <w:r w:rsidR="008451CD" w:rsidRPr="004E0A0D">
        <w:rPr>
          <w:rFonts w:asciiTheme="minorBidi" w:hAnsiTheme="minorBidi" w:cstheme="minorBidi"/>
        </w:rPr>
        <w:t>garden"</w:t>
      </w:r>
      <w:r w:rsidRPr="004E0A0D">
        <w:rPr>
          <w:rFonts w:asciiTheme="minorBidi" w:hAnsiTheme="minorBidi" w:cstheme="minorBidi"/>
        </w:rPr>
        <w:t xml:space="preserve">—whose assistance during forest measurements, writing, and thoughtful advice (even at the most unconventional hours) was truly indispensable. I am also deeply grateful to the rest of the lab members—Eitan </w:t>
      </w:r>
      <w:proofErr w:type="spellStart"/>
      <w:r w:rsidRPr="004E0A0D">
        <w:rPr>
          <w:rFonts w:asciiTheme="minorBidi" w:hAnsiTheme="minorBidi" w:cstheme="minorBidi"/>
        </w:rPr>
        <w:t>Fass</w:t>
      </w:r>
      <w:proofErr w:type="spellEnd"/>
      <w:r w:rsidRPr="004E0A0D">
        <w:rPr>
          <w:rFonts w:asciiTheme="minorBidi" w:hAnsiTheme="minorBidi" w:cstheme="minorBidi"/>
        </w:rPr>
        <w:t xml:space="preserve">, Omer Burstein, </w:t>
      </w:r>
      <w:proofErr w:type="spellStart"/>
      <w:r w:rsidRPr="004E0A0D">
        <w:rPr>
          <w:rFonts w:asciiTheme="minorBidi" w:hAnsiTheme="minorBidi" w:cstheme="minorBidi"/>
        </w:rPr>
        <w:t>Yedidya</w:t>
      </w:r>
      <w:proofErr w:type="spellEnd"/>
      <w:r w:rsidRPr="004E0A0D">
        <w:rPr>
          <w:rFonts w:asciiTheme="minorBidi" w:hAnsiTheme="minorBidi" w:cstheme="minorBidi"/>
        </w:rPr>
        <w:t xml:space="preserve"> Harris, Dmitry </w:t>
      </w:r>
      <w:proofErr w:type="spellStart"/>
      <w:r w:rsidRPr="004E0A0D">
        <w:rPr>
          <w:rFonts w:asciiTheme="minorBidi" w:hAnsiTheme="minorBidi" w:cstheme="minorBidi"/>
        </w:rPr>
        <w:t>Yusenko</w:t>
      </w:r>
      <w:proofErr w:type="spellEnd"/>
      <w:r w:rsidRPr="004E0A0D">
        <w:rPr>
          <w:rFonts w:asciiTheme="minorBidi" w:hAnsiTheme="minorBidi" w:cstheme="minorBidi"/>
        </w:rPr>
        <w:t xml:space="preserve">, Fedor </w:t>
      </w:r>
      <w:r w:rsidR="008451CD" w:rsidRPr="004E0A0D">
        <w:rPr>
          <w:rFonts w:asciiTheme="minorBidi" w:hAnsiTheme="minorBidi" w:cstheme="minorBidi"/>
        </w:rPr>
        <w:t>E</w:t>
      </w:r>
      <w:r w:rsidRPr="004E0A0D">
        <w:rPr>
          <w:rFonts w:asciiTheme="minorBidi" w:hAnsiTheme="minorBidi" w:cstheme="minorBidi"/>
        </w:rPr>
        <w:t xml:space="preserve">gorov, </w:t>
      </w:r>
      <w:proofErr w:type="spellStart"/>
      <w:r w:rsidRPr="004E0A0D">
        <w:rPr>
          <w:rFonts w:asciiTheme="minorBidi" w:hAnsiTheme="minorBidi" w:cstheme="minorBidi"/>
        </w:rPr>
        <w:t>Yaron</w:t>
      </w:r>
      <w:proofErr w:type="spellEnd"/>
      <w:r w:rsidRPr="004E0A0D">
        <w:rPr>
          <w:rFonts w:asciiTheme="minorBidi" w:hAnsiTheme="minorBidi" w:cstheme="minorBidi"/>
        </w:rPr>
        <w:t xml:space="preserve"> Michael, and Karin N</w:t>
      </w:r>
      <w:r w:rsidR="008451CD" w:rsidRPr="004E0A0D">
        <w:rPr>
          <w:rFonts w:asciiTheme="minorBidi" w:hAnsiTheme="minorBidi" w:cstheme="minorBidi"/>
        </w:rPr>
        <w:t>i</w:t>
      </w:r>
      <w:r w:rsidRPr="004E0A0D">
        <w:rPr>
          <w:rFonts w:asciiTheme="minorBidi" w:hAnsiTheme="minorBidi" w:cstheme="minorBidi"/>
        </w:rPr>
        <w:t>ssi</w:t>
      </w:r>
      <w:r w:rsidR="008451CD" w:rsidRPr="004E0A0D">
        <w:rPr>
          <w:rFonts w:asciiTheme="minorBidi" w:hAnsiTheme="minorBidi" w:cstheme="minorBidi"/>
        </w:rPr>
        <w:t>m</w:t>
      </w:r>
      <w:r w:rsidRPr="004E0A0D">
        <w:rPr>
          <w:rFonts w:asciiTheme="minorBidi" w:hAnsiTheme="minorBidi" w:cstheme="minorBidi"/>
        </w:rPr>
        <w:t>—who together create an incredible lab environment, always ready to offer advice or, at the very least, share in both the joyful and challenging moments.</w:t>
      </w:r>
    </w:p>
    <w:p w14:paraId="1AD40D27" w14:textId="77777777" w:rsidR="00E63C9E" w:rsidRDefault="00E55B48">
      <w:pPr>
        <w:pStyle w:val="NormalWeb"/>
        <w:snapToGrid w:val="0"/>
        <w:spacing w:before="0" w:beforeAutospacing="0" w:after="120" w:afterAutospacing="0" w:line="360" w:lineRule="auto"/>
        <w:jc w:val="both"/>
        <w:rPr>
          <w:rFonts w:asciiTheme="minorBidi" w:hAnsiTheme="minorBidi" w:cstheme="minorBidi"/>
        </w:rPr>
        <w:pPrChange w:id="11" w:author="fishman netanel" w:date="2025-06-10T15:01:00Z">
          <w:pPr>
            <w:pStyle w:val="NormalWeb"/>
            <w:spacing w:line="360" w:lineRule="auto"/>
            <w:jc w:val="both"/>
          </w:pPr>
        </w:pPrChange>
      </w:pPr>
      <w:r w:rsidRPr="004E0A0D">
        <w:rPr>
          <w:rFonts w:asciiTheme="minorBidi" w:hAnsiTheme="minorBidi" w:cstheme="minorBidi"/>
        </w:rPr>
        <w:t xml:space="preserve">A special thank you goes to the lab manager, Gil Lerner, whose expert piloting of the drone and ever-reliable problem-solving—always accompanied by a smile—were crucial to this work. Alongside him, I wish to thank </w:t>
      </w:r>
      <w:proofErr w:type="spellStart"/>
      <w:r w:rsidRPr="004E0A0D">
        <w:rPr>
          <w:rFonts w:asciiTheme="minorBidi" w:hAnsiTheme="minorBidi" w:cstheme="minorBidi"/>
        </w:rPr>
        <w:t>Itzik</w:t>
      </w:r>
      <w:proofErr w:type="spellEnd"/>
      <w:r w:rsidRPr="004E0A0D">
        <w:rPr>
          <w:rFonts w:asciiTheme="minorBidi" w:hAnsiTheme="minorBidi" w:cstheme="minorBidi"/>
        </w:rPr>
        <w:t xml:space="preserve"> Ben-Shabbat from IDO for his invaluable assistance with the drone operations and flight permits.</w:t>
      </w:r>
    </w:p>
    <w:p w14:paraId="5ADD3D23" w14:textId="22F254D6" w:rsidR="0055454A" w:rsidRPr="004E0A0D" w:rsidRDefault="00E55B48">
      <w:pPr>
        <w:pStyle w:val="NormalWeb"/>
        <w:snapToGrid w:val="0"/>
        <w:spacing w:before="0" w:beforeAutospacing="0" w:after="120" w:afterAutospacing="0" w:line="360" w:lineRule="auto"/>
        <w:jc w:val="both"/>
        <w:rPr>
          <w:rFonts w:asciiTheme="minorBidi" w:hAnsiTheme="minorBidi" w:cstheme="minorBidi"/>
          <w:rtl/>
        </w:rPr>
        <w:pPrChange w:id="12" w:author="fishman netanel" w:date="2025-06-10T15:01:00Z">
          <w:pPr>
            <w:pStyle w:val="NormalWeb"/>
            <w:spacing w:line="360" w:lineRule="auto"/>
            <w:jc w:val="both"/>
          </w:pPr>
        </w:pPrChange>
      </w:pPr>
      <w:r w:rsidRPr="004E0A0D">
        <w:rPr>
          <w:rFonts w:asciiTheme="minorBidi" w:hAnsiTheme="minorBidi" w:cstheme="minorBidi"/>
        </w:rPr>
        <w:t>And finally, my deepest gratitude goes to the Creator of the world, “the God who has been my shepherd all my life to this day</w:t>
      </w:r>
      <w:ins w:id="13" w:author="fishman netanel" w:date="2025-06-10T14:45:00Z">
        <w:r w:rsidR="005F1E7D">
          <w:rPr>
            <w:rFonts w:asciiTheme="minorBidi" w:hAnsiTheme="minorBidi" w:cstheme="minorBidi"/>
          </w:rPr>
          <w:t>"</w:t>
        </w:r>
      </w:ins>
      <w:r w:rsidRPr="004E0A0D">
        <w:rPr>
          <w:rFonts w:asciiTheme="minorBidi" w:hAnsiTheme="minorBidi" w:cstheme="minorBidi"/>
        </w:rPr>
        <w:t>,</w:t>
      </w:r>
      <w:del w:id="14" w:author="fishman netanel" w:date="2025-06-10T14:45:00Z">
        <w:r w:rsidRPr="004E0A0D" w:rsidDel="005F1E7D">
          <w:rPr>
            <w:rFonts w:asciiTheme="minorBidi" w:hAnsiTheme="minorBidi" w:cstheme="minorBidi"/>
          </w:rPr>
          <w:delText>”</w:delText>
        </w:r>
      </w:del>
      <w:r w:rsidRPr="004E0A0D">
        <w:rPr>
          <w:rFonts w:asciiTheme="minorBidi" w:hAnsiTheme="minorBidi" w:cstheme="minorBidi"/>
        </w:rPr>
        <w:t xml:space="preserve"> for the privilege of living, learning, and exploring His creation.</w:t>
      </w:r>
    </w:p>
    <w:p w14:paraId="056E9465" w14:textId="77777777" w:rsidR="004E0A0D" w:rsidRDefault="004E0A0D" w:rsidP="0084112C">
      <w:pPr>
        <w:spacing w:after="160" w:line="259" w:lineRule="auto"/>
        <w:rPr>
          <w:rFonts w:asciiTheme="minorBidi" w:hAnsiTheme="minorBidi"/>
          <w:b/>
          <w:bCs/>
        </w:rPr>
      </w:pPr>
      <w:bookmarkStart w:id="15" w:name="_Toc156070966"/>
      <w:bookmarkStart w:id="16" w:name="_Toc156075726"/>
      <w:bookmarkStart w:id="17" w:name="_Toc165912478"/>
      <w:r>
        <w:rPr>
          <w:rFonts w:asciiTheme="minorBidi" w:hAnsiTheme="minorBidi"/>
        </w:rPr>
        <w:br w:type="page"/>
      </w:r>
    </w:p>
    <w:p w14:paraId="33943806" w14:textId="2372C7FA" w:rsidR="0055454A" w:rsidRPr="004E0A0D" w:rsidRDefault="0055454A" w:rsidP="00F6427D">
      <w:pPr>
        <w:pStyle w:val="1-"/>
      </w:pPr>
      <w:bookmarkStart w:id="18" w:name="_Toc200519657"/>
      <w:r w:rsidRPr="004E0A0D">
        <w:lastRenderedPageBreak/>
        <w:t>Abstract</w:t>
      </w:r>
      <w:bookmarkEnd w:id="15"/>
      <w:bookmarkEnd w:id="16"/>
      <w:bookmarkEnd w:id="17"/>
      <w:bookmarkEnd w:id="18"/>
    </w:p>
    <w:p w14:paraId="37357D2B" w14:textId="090B7E24" w:rsidR="0055454A" w:rsidRPr="004E0A0D" w:rsidRDefault="00FF4076" w:rsidP="0084112C">
      <w:pPr>
        <w:spacing w:after="160" w:line="360" w:lineRule="auto"/>
        <w:jc w:val="both"/>
        <w:rPr>
          <w:rFonts w:asciiTheme="minorBidi" w:hAnsiTheme="minorBidi"/>
        </w:rPr>
      </w:pPr>
      <w:r w:rsidRPr="004E0A0D">
        <w:rPr>
          <w:rFonts w:asciiTheme="minorBidi" w:hAnsiTheme="minorBidi"/>
        </w:rPr>
        <w:t>Leaf water potential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is a key indicator of plant water status, but its measurement is labor-intensive and limited in spatial coverage. While remote sensing has emerged as a useful tool for estimating vegetation water status,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remains unexplored, particularly in mixed forests. </w:t>
      </w:r>
      <w:del w:id="19" w:author="David Helman" w:date="2025-04-09T15:37:00Z">
        <w:r w:rsidRPr="004E0A0D" w:rsidDel="00A658D7">
          <w:rPr>
            <w:rFonts w:asciiTheme="minorBidi" w:hAnsiTheme="minorBidi"/>
          </w:rPr>
          <w:delText>Here we</w:delText>
        </w:r>
      </w:del>
      <w:ins w:id="20" w:author="David Helman" w:date="2025-04-09T15:37:00Z">
        <w:r w:rsidR="00A658D7">
          <w:rPr>
            <w:rFonts w:asciiTheme="minorBidi" w:hAnsiTheme="minorBidi"/>
          </w:rPr>
          <w:t>In this research, I</w:t>
        </w:r>
      </w:ins>
      <w:r w:rsidRPr="004E0A0D">
        <w:rPr>
          <w:rFonts w:asciiTheme="minorBidi" w:hAnsiTheme="minorBidi"/>
        </w:rPr>
        <w:t xml:space="preserve"> use</w:t>
      </w:r>
      <w:ins w:id="21" w:author="David Helman" w:date="2025-04-09T15:37:00Z">
        <w:r w:rsidR="00A658D7">
          <w:rPr>
            <w:rFonts w:asciiTheme="minorBidi" w:hAnsiTheme="minorBidi"/>
          </w:rPr>
          <w:t>d</w:t>
        </w:r>
      </w:ins>
      <w:r w:rsidRPr="004E0A0D">
        <w:rPr>
          <w:rFonts w:asciiTheme="minorBidi" w:hAnsiTheme="minorBidi"/>
        </w:rPr>
        <w:t xml:space="preserve"> spectral indices derived from unmanned aerial vehicle-based hyperspectral imaging and machine learning algorithms to assess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in a mixed, multi-species Mediterranean forest comprised of five key woody species: </w:t>
      </w:r>
      <w:r w:rsidRPr="004E0A0D">
        <w:rPr>
          <w:rFonts w:asciiTheme="minorBidi" w:hAnsiTheme="minorBidi"/>
          <w:i/>
          <w:iCs/>
        </w:rPr>
        <w:t xml:space="preserve">Pinus </w:t>
      </w:r>
      <w:proofErr w:type="spellStart"/>
      <w:r w:rsidRPr="004E0A0D">
        <w:rPr>
          <w:rFonts w:asciiTheme="minorBidi" w:hAnsiTheme="minorBidi"/>
          <w:i/>
          <w:iCs/>
        </w:rPr>
        <w:t>halepensis</w:t>
      </w:r>
      <w:proofErr w:type="spellEnd"/>
      <w:r w:rsidRPr="004E0A0D">
        <w:rPr>
          <w:rFonts w:asciiTheme="minorBidi" w:hAnsiTheme="minorBidi"/>
        </w:rPr>
        <w:t xml:space="preserve">, </w:t>
      </w:r>
      <w:r w:rsidRPr="004E0A0D">
        <w:rPr>
          <w:rFonts w:asciiTheme="minorBidi" w:hAnsiTheme="minorBidi"/>
          <w:i/>
          <w:iCs/>
        </w:rPr>
        <w:t xml:space="preserve">Quercus </w:t>
      </w:r>
      <w:proofErr w:type="spellStart"/>
      <w:r w:rsidRPr="004E0A0D">
        <w:rPr>
          <w:rFonts w:asciiTheme="minorBidi" w:hAnsiTheme="minorBidi"/>
          <w:i/>
          <w:iCs/>
        </w:rPr>
        <w:t>calliprinos</w:t>
      </w:r>
      <w:proofErr w:type="spellEnd"/>
      <w:r w:rsidRPr="004E0A0D">
        <w:rPr>
          <w:rFonts w:asciiTheme="minorBidi" w:hAnsiTheme="minorBidi"/>
        </w:rPr>
        <w:t>,</w:t>
      </w:r>
      <w:r w:rsidRPr="004E0A0D">
        <w:rPr>
          <w:rFonts w:asciiTheme="minorBidi" w:hAnsiTheme="minorBidi"/>
          <w:i/>
          <w:iCs/>
        </w:rPr>
        <w:t xml:space="preserve"> Cupressus sempervirens</w:t>
      </w:r>
      <w:r w:rsidRPr="004E0A0D">
        <w:rPr>
          <w:rFonts w:asciiTheme="minorBidi" w:hAnsiTheme="minorBidi"/>
        </w:rPr>
        <w:t xml:space="preserve">, </w:t>
      </w:r>
      <w:r w:rsidRPr="004E0A0D">
        <w:rPr>
          <w:rFonts w:asciiTheme="minorBidi" w:hAnsiTheme="minorBidi"/>
          <w:i/>
          <w:iCs/>
        </w:rPr>
        <w:t>Ceratonia siliqua</w:t>
      </w:r>
      <w:r w:rsidRPr="004E0A0D">
        <w:rPr>
          <w:rFonts w:asciiTheme="minorBidi" w:hAnsiTheme="minorBidi"/>
        </w:rPr>
        <w:t xml:space="preserve">, and </w:t>
      </w:r>
      <w:r w:rsidRPr="004E0A0D">
        <w:rPr>
          <w:rFonts w:asciiTheme="minorBidi" w:hAnsiTheme="minorBidi"/>
          <w:i/>
          <w:iCs/>
        </w:rPr>
        <w:t>Pistacia lentiscus</w:t>
      </w:r>
      <w:r w:rsidRPr="004E0A0D">
        <w:rPr>
          <w:rFonts w:asciiTheme="minorBidi" w:hAnsiTheme="minorBidi"/>
        </w:rPr>
        <w:t xml:space="preserve">. Hyperspectral images (400-1000 nm) were acquired monthly over one year, concurrent with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measurements in each species. Twelve spectral indices and thousands of normalized difference spectral index (NDSI) combinations were evaluated. Three machine learning algorithms – Random Forest (RF), </w:t>
      </w:r>
      <w:proofErr w:type="spellStart"/>
      <w:r w:rsidRPr="004E0A0D">
        <w:rPr>
          <w:rFonts w:asciiTheme="minorBidi" w:hAnsiTheme="minorBidi"/>
        </w:rPr>
        <w:t>eXtreme</w:t>
      </w:r>
      <w:proofErr w:type="spellEnd"/>
      <w:r w:rsidRPr="004E0A0D">
        <w:rPr>
          <w:rFonts w:asciiTheme="minorBidi" w:hAnsiTheme="minorBidi"/>
        </w:rPr>
        <w:t xml:space="preserve"> Gradient Boosting (</w:t>
      </w:r>
      <w:proofErr w:type="spellStart"/>
      <w:r w:rsidRPr="004E0A0D">
        <w:rPr>
          <w:rFonts w:asciiTheme="minorBidi" w:hAnsiTheme="minorBidi"/>
        </w:rPr>
        <w:t>XGBoost</w:t>
      </w:r>
      <w:proofErr w:type="spellEnd"/>
      <w:r w:rsidRPr="004E0A0D">
        <w:rPr>
          <w:rFonts w:asciiTheme="minorBidi" w:hAnsiTheme="minorBidi"/>
        </w:rPr>
        <w:t xml:space="preserve">), and Support Vector Machine (SVM) – were used to model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w:t>
      </w:r>
      <w:del w:id="22" w:author="David Helman" w:date="2025-04-09T15:37:00Z">
        <w:r w:rsidRPr="004E0A0D" w:rsidDel="00A658D7">
          <w:rPr>
            <w:rFonts w:asciiTheme="minorBidi" w:hAnsiTheme="minorBidi"/>
          </w:rPr>
          <w:delText>We compared t</w:delText>
        </w:r>
      </w:del>
      <w:ins w:id="23" w:author="David Helman" w:date="2025-04-09T15:37:00Z">
        <w:r w:rsidR="00A658D7">
          <w:rPr>
            <w:rFonts w:asciiTheme="minorBidi" w:hAnsiTheme="minorBidi"/>
          </w:rPr>
          <w:t>M</w:t>
        </w:r>
      </w:ins>
      <w:del w:id="24" w:author="David Helman" w:date="2025-04-09T15:37:00Z">
        <w:r w:rsidRPr="004E0A0D" w:rsidDel="00A658D7">
          <w:rPr>
            <w:rFonts w:asciiTheme="minorBidi" w:hAnsiTheme="minorBidi"/>
          </w:rPr>
          <w:delText>he m</w:delText>
        </w:r>
      </w:del>
      <w:r w:rsidRPr="004E0A0D">
        <w:rPr>
          <w:rFonts w:asciiTheme="minorBidi" w:hAnsiTheme="minorBidi"/>
        </w:rPr>
        <w:t>achine learning</w:t>
      </w:r>
      <w:r w:rsidRPr="004E0A0D">
        <w:rPr>
          <w:rFonts w:asciiTheme="minorBidi" w:hAnsiTheme="minorBidi"/>
          <w:rtl/>
          <w:lang w:bidi="ar-SA"/>
        </w:rPr>
        <w:t xml:space="preserve"> </w:t>
      </w:r>
      <w:r w:rsidRPr="004E0A0D">
        <w:rPr>
          <w:rFonts w:asciiTheme="minorBidi" w:hAnsiTheme="minorBidi"/>
        </w:rPr>
        <w:t xml:space="preserve">model results </w:t>
      </w:r>
      <w:ins w:id="25" w:author="David Helman" w:date="2025-04-09T15:37:00Z">
        <w:r w:rsidR="00A658D7">
          <w:rPr>
            <w:rFonts w:asciiTheme="minorBidi" w:hAnsiTheme="minorBidi"/>
          </w:rPr>
          <w:t>w</w:t>
        </w:r>
      </w:ins>
      <w:ins w:id="26" w:author="David Helman" w:date="2025-04-09T15:38:00Z">
        <w:r w:rsidR="00A658D7">
          <w:rPr>
            <w:rFonts w:asciiTheme="minorBidi" w:hAnsiTheme="minorBidi"/>
          </w:rPr>
          <w:t xml:space="preserve">ere </w:t>
        </w:r>
        <w:r w:rsidR="00A658D7" w:rsidRPr="004E0A0D">
          <w:rPr>
            <w:rFonts w:asciiTheme="minorBidi" w:hAnsiTheme="minorBidi"/>
          </w:rPr>
          <w:t xml:space="preserve">compared </w:t>
        </w:r>
      </w:ins>
      <w:r w:rsidRPr="004E0A0D">
        <w:rPr>
          <w:rFonts w:asciiTheme="minorBidi" w:hAnsiTheme="minorBidi"/>
        </w:rPr>
        <w:t xml:space="preserve">with linear models based on spectral indices and NDSI. SVM, using species information as a feature, performed the best with a relatively good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assessment (R</w:t>
      </w:r>
      <w:r w:rsidRPr="004E0A0D">
        <w:rPr>
          <w:rFonts w:asciiTheme="minorBidi" w:hAnsiTheme="minorBidi"/>
          <w:vertAlign w:val="superscript"/>
        </w:rPr>
        <w:t>2</w:t>
      </w:r>
      <w:r w:rsidRPr="004E0A0D">
        <w:rPr>
          <w:rFonts w:asciiTheme="minorBidi" w:hAnsiTheme="minorBidi"/>
        </w:rPr>
        <w:t xml:space="preserve"> = 0.53; RMSE = 0.67 MPa; </w:t>
      </w:r>
      <w:proofErr w:type="spellStart"/>
      <w:r w:rsidRPr="004E0A0D">
        <w:rPr>
          <w:rFonts w:asciiTheme="minorBidi" w:hAnsiTheme="minorBidi"/>
        </w:rPr>
        <w:t>rRMSE</w:t>
      </w:r>
      <w:proofErr w:type="spellEnd"/>
      <w:r w:rsidRPr="004E0A0D">
        <w:rPr>
          <w:rFonts w:asciiTheme="minorBidi" w:hAnsiTheme="minorBidi"/>
        </w:rPr>
        <w:t xml:space="preserve"> = 28%), especially considering the small seasonal variance in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w:t>
      </w:r>
      <m:oMath>
        <m:r>
          <w:rPr>
            <w:rFonts w:ascii="Cambria Math" w:hAnsi="Cambria Math"/>
          </w:rPr>
          <m:t>±σ</m:t>
        </m:r>
      </m:oMath>
      <w:r w:rsidRPr="004E0A0D">
        <w:rPr>
          <w:rFonts w:asciiTheme="minorBidi" w:hAnsiTheme="minorBidi"/>
        </w:rPr>
        <w:t xml:space="preserve"> = 0.8 MPa). Predictions were best for </w:t>
      </w:r>
      <w:r w:rsidRPr="004E0A0D">
        <w:rPr>
          <w:rFonts w:asciiTheme="minorBidi" w:hAnsiTheme="minorBidi"/>
          <w:i/>
          <w:iCs/>
        </w:rPr>
        <w:t>Cupressus sempervirens</w:t>
      </w:r>
      <w:r w:rsidRPr="004E0A0D">
        <w:rPr>
          <w:rFonts w:asciiTheme="minorBidi" w:hAnsiTheme="minorBidi"/>
        </w:rPr>
        <w:t xml:space="preserve"> (R</w:t>
      </w:r>
      <w:r w:rsidRPr="004E0A0D">
        <w:rPr>
          <w:rFonts w:asciiTheme="minorBidi" w:hAnsiTheme="minorBidi"/>
          <w:vertAlign w:val="superscript"/>
        </w:rPr>
        <w:t>2</w:t>
      </w:r>
      <w:r w:rsidRPr="004E0A0D">
        <w:rPr>
          <w:rFonts w:asciiTheme="minorBidi" w:hAnsiTheme="minorBidi"/>
        </w:rPr>
        <w:t xml:space="preserve"> = 0.80) and </w:t>
      </w:r>
      <w:r w:rsidRPr="004E0A0D">
        <w:rPr>
          <w:rFonts w:asciiTheme="minorBidi" w:hAnsiTheme="minorBidi"/>
          <w:i/>
          <w:iCs/>
        </w:rPr>
        <w:t>Pistacia</w:t>
      </w:r>
      <w:r w:rsidRPr="004E0A0D">
        <w:rPr>
          <w:rFonts w:asciiTheme="minorBidi" w:hAnsiTheme="minorBidi"/>
        </w:rPr>
        <w:t xml:space="preserve"> </w:t>
      </w:r>
      <w:r w:rsidRPr="004E0A0D">
        <w:rPr>
          <w:rFonts w:asciiTheme="minorBidi" w:hAnsiTheme="minorBidi"/>
          <w:i/>
          <w:iCs/>
        </w:rPr>
        <w:t>lentiscus</w:t>
      </w:r>
      <w:r w:rsidRPr="004E0A0D">
        <w:rPr>
          <w:rFonts w:asciiTheme="minorBidi" w:hAnsiTheme="minorBidi"/>
        </w:rPr>
        <w:t xml:space="preserve"> (R</w:t>
      </w:r>
      <w:r w:rsidRPr="004E0A0D">
        <w:rPr>
          <w:rFonts w:asciiTheme="minorBidi" w:hAnsiTheme="minorBidi"/>
          <w:vertAlign w:val="superscript"/>
        </w:rPr>
        <w:t>2</w:t>
      </w:r>
      <w:r w:rsidRPr="004E0A0D">
        <w:rPr>
          <w:rFonts w:asciiTheme="minorBidi" w:hAnsiTheme="minorBidi"/>
        </w:rPr>
        <w:t xml:space="preserve"> = 0.49), which had the largest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variances (</w:t>
      </w:r>
      <m:oMath>
        <m:r>
          <w:rPr>
            <w:rFonts w:ascii="Cambria Math" w:hAnsi="Cambria Math"/>
          </w:rPr>
          <m:t>±σ</m:t>
        </m:r>
      </m:oMath>
      <w:r w:rsidRPr="004E0A0D">
        <w:rPr>
          <w:rFonts w:asciiTheme="minorBidi" w:hAnsiTheme="minorBidi"/>
        </w:rPr>
        <w:t xml:space="preserve"> &gt; 1 MPa). Aggregating data at the plot scale in a ‘general’ model markedly improved the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model (R</w:t>
      </w:r>
      <w:r w:rsidRPr="004E0A0D">
        <w:rPr>
          <w:rFonts w:asciiTheme="minorBidi" w:hAnsiTheme="minorBidi"/>
          <w:vertAlign w:val="superscript"/>
        </w:rPr>
        <w:t>2</w:t>
      </w:r>
      <w:r w:rsidRPr="004E0A0D">
        <w:rPr>
          <w:rFonts w:asciiTheme="minorBidi" w:hAnsiTheme="minorBidi"/>
        </w:rPr>
        <w:t xml:space="preserve"> = 0.79, RMSE = 0.31 MPa; </w:t>
      </w:r>
      <w:proofErr w:type="spellStart"/>
      <w:r w:rsidRPr="004E0A0D">
        <w:rPr>
          <w:rFonts w:asciiTheme="minorBidi" w:hAnsiTheme="minorBidi"/>
        </w:rPr>
        <w:t>rRMSE</w:t>
      </w:r>
      <w:proofErr w:type="spellEnd"/>
      <w:r w:rsidRPr="004E0A0D">
        <w:rPr>
          <w:rFonts w:asciiTheme="minorBidi" w:hAnsiTheme="minorBidi"/>
        </w:rPr>
        <w:t xml:space="preserve"> = 13%), providing a promising tool for monitoring mixed forest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The fact that a non-species-specific, ‘general’ model could predict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implies that such a model can also be used with coarser resolution satellite data. </w:t>
      </w:r>
      <w:del w:id="27" w:author="David Helman" w:date="2025-04-09T15:38:00Z">
        <w:r w:rsidRPr="004E0A0D" w:rsidDel="00A658D7">
          <w:rPr>
            <w:rFonts w:asciiTheme="minorBidi" w:hAnsiTheme="minorBidi"/>
          </w:rPr>
          <w:delText xml:space="preserve">Our </w:delText>
        </w:r>
      </w:del>
      <w:ins w:id="28" w:author="David Helman" w:date="2025-04-09T15:38:00Z">
        <w:r w:rsidR="00A658D7">
          <w:rPr>
            <w:rFonts w:asciiTheme="minorBidi" w:hAnsiTheme="minorBidi"/>
          </w:rPr>
          <w:t>This</w:t>
        </w:r>
        <w:r w:rsidR="00A658D7" w:rsidRPr="004E0A0D">
          <w:rPr>
            <w:rFonts w:asciiTheme="minorBidi" w:hAnsiTheme="minorBidi"/>
          </w:rPr>
          <w:t xml:space="preserve"> </w:t>
        </w:r>
      </w:ins>
      <w:r w:rsidRPr="004E0A0D">
        <w:rPr>
          <w:rFonts w:asciiTheme="minorBidi" w:hAnsiTheme="minorBidi"/>
        </w:rPr>
        <w:t xml:space="preserve">study demonstrates the potential of combining hyperspectral imagery with machine learning for non-invasive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estimation in mixed forests while highlighting challenges in capturing interspecies </w:t>
      </w:r>
      <w:proofErr w:type="spellStart"/>
      <w:r w:rsidRPr="004E0A0D">
        <w:rPr>
          <w:rFonts w:asciiTheme="minorBidi" w:hAnsiTheme="minorBidi"/>
        </w:rPr>
        <w:t>variab</w:t>
      </w:r>
      <w:ins w:id="29" w:author="fishman netanel" w:date="2025-06-10T15:06:00Z">
        <w:r w:rsidR="00635BFF">
          <w:rPr>
            <w:rFonts w:asciiTheme="minorBidi" w:hAnsiTheme="minorBidi"/>
          </w:rPr>
          <w:t>s</w:t>
        </w:r>
      </w:ins>
      <w:r w:rsidRPr="004E0A0D">
        <w:rPr>
          <w:rFonts w:asciiTheme="minorBidi" w:hAnsiTheme="minorBidi"/>
        </w:rPr>
        <w:t>ility</w:t>
      </w:r>
      <w:proofErr w:type="spellEnd"/>
      <w:r w:rsidRPr="004E0A0D">
        <w:rPr>
          <w:rFonts w:asciiTheme="minorBidi" w:hAnsiTheme="minorBidi"/>
        </w:rPr>
        <w:t>.</w:t>
      </w:r>
      <w:r w:rsidR="0055454A" w:rsidRPr="004E0A0D">
        <w:rPr>
          <w:rFonts w:asciiTheme="minorBidi" w:hAnsiTheme="minorBidi"/>
        </w:rPr>
        <w:br w:type="page"/>
      </w:r>
    </w:p>
    <w:p w14:paraId="1E17958F" w14:textId="41F6A711" w:rsidR="0055454A" w:rsidRPr="004E0A0D" w:rsidRDefault="0055454A" w:rsidP="00F6427D">
      <w:pPr>
        <w:pStyle w:val="1"/>
      </w:pPr>
      <w:bookmarkStart w:id="30" w:name="_Toc156075727"/>
      <w:bookmarkStart w:id="31" w:name="_Toc165912479"/>
      <w:bookmarkStart w:id="32" w:name="_Toc200519658"/>
      <w:r w:rsidRPr="004E0A0D">
        <w:lastRenderedPageBreak/>
        <w:t xml:space="preserve">Table of </w:t>
      </w:r>
      <w:del w:id="33" w:author="David Helman" w:date="2025-04-09T15:32:00Z">
        <w:r w:rsidRPr="004E0A0D" w:rsidDel="000E285B">
          <w:delText>contents</w:delText>
        </w:r>
      </w:del>
      <w:bookmarkEnd w:id="30"/>
      <w:bookmarkEnd w:id="31"/>
      <w:ins w:id="34" w:author="David Helman" w:date="2025-04-09T15:32:00Z">
        <w:r w:rsidR="000E285B">
          <w:t>C</w:t>
        </w:r>
        <w:r w:rsidR="000E285B" w:rsidRPr="004E0A0D">
          <w:t>ontents</w:t>
        </w:r>
      </w:ins>
      <w:bookmarkEnd w:id="32"/>
    </w:p>
    <w:sdt>
      <w:sdtPr>
        <w:rPr>
          <w:rFonts w:asciiTheme="majorBidi" w:hAnsiTheme="majorBidi"/>
          <w:b w:val="0"/>
          <w:bCs w:val="0"/>
          <w:noProof w:val="0"/>
          <w:lang w:val="he-IL" w:bidi="he-IL"/>
        </w:rPr>
        <w:id w:val="472875269"/>
        <w:docPartObj>
          <w:docPartGallery w:val="Table of Contents"/>
          <w:docPartUnique/>
        </w:docPartObj>
      </w:sdtPr>
      <w:sdtEndPr>
        <w:rPr>
          <w:lang w:val="en-US"/>
        </w:rPr>
      </w:sdtEndPr>
      <w:sdtContent>
        <w:commentRangeStart w:id="35" w:displacedByCustomXml="prev"/>
        <w:p w14:paraId="46306AA0" w14:textId="4EF1399C" w:rsidR="00F6427D" w:rsidRPr="005908E1" w:rsidRDefault="0055454A">
          <w:pPr>
            <w:pStyle w:val="TOC1"/>
            <w:rPr>
              <w:ins w:id="36" w:author="fishman netanel" w:date="2025-06-11T07:34:00Z"/>
              <w:rFonts w:asciiTheme="minorHAnsi" w:eastAsiaTheme="minorEastAsia" w:hAnsiTheme="minorHAnsi"/>
              <w:b w:val="0"/>
              <w:bCs w:val="0"/>
              <w:color w:val="auto"/>
              <w:kern w:val="2"/>
              <w:rtl/>
              <w:lang w:bidi="he-IL"/>
              <w14:ligatures w14:val="standardContextual"/>
              <w:rPrChange w:id="37" w:author="fishman netanel" w:date="2025-06-11T08:10:00Z">
                <w:rPr>
                  <w:ins w:id="38" w:author="fishman netanel" w:date="2025-06-11T07:34:00Z"/>
                  <w:rFonts w:asciiTheme="minorHAnsi" w:eastAsiaTheme="minorEastAsia" w:hAnsiTheme="minorHAnsi"/>
                  <w:color w:val="auto"/>
                  <w:kern w:val="2"/>
                  <w:rtl/>
                  <w14:ligatures w14:val="standardContextual"/>
                </w:rPr>
              </w:rPrChange>
            </w:rPr>
            <w:pPrChange w:id="39" w:author="fishman netanel" w:date="2025-06-11T08:10:00Z">
              <w:pPr>
                <w:pStyle w:val="TOC1"/>
                <w:bidi/>
              </w:pPr>
            </w:pPrChange>
          </w:pPr>
          <w:r w:rsidRPr="005908E1">
            <w:fldChar w:fldCharType="begin"/>
          </w:r>
          <w:r w:rsidRPr="005908E1">
            <w:instrText xml:space="preserve"> TOC \o "1-3" \h \z \u </w:instrText>
          </w:r>
          <w:r w:rsidRPr="005908E1">
            <w:fldChar w:fldCharType="separate"/>
          </w:r>
          <w:ins w:id="40" w:author="fishman netanel" w:date="2025-06-11T07:34:00Z">
            <w:r w:rsidR="00F6427D" w:rsidRPr="005908E1">
              <w:rPr>
                <w:rStyle w:val="Hyperlink"/>
                <w:b w:val="0"/>
                <w:bCs w:val="0"/>
                <w:rtl/>
                <w:rPrChange w:id="41" w:author="fishman netanel" w:date="2025-06-11T08:10:00Z">
                  <w:rPr>
                    <w:rStyle w:val="Hyperlink"/>
                    <w:rtl/>
                  </w:rPr>
                </w:rPrChange>
              </w:rPr>
              <w:fldChar w:fldCharType="begin"/>
            </w:r>
            <w:r w:rsidR="00F6427D" w:rsidRPr="005908E1">
              <w:rPr>
                <w:rStyle w:val="Hyperlink"/>
                <w:b w:val="0"/>
                <w:bCs w:val="0"/>
                <w:rtl/>
                <w:lang w:bidi="he-IL"/>
                <w:rPrChange w:id="42" w:author="fishman netanel" w:date="2025-06-11T08:10:00Z">
                  <w:rPr>
                    <w:rStyle w:val="Hyperlink"/>
                    <w:rtl/>
                  </w:rPr>
                </w:rPrChange>
              </w:rPr>
              <w:instrText xml:space="preserve"> </w:instrText>
            </w:r>
            <w:r w:rsidR="00F6427D" w:rsidRPr="005908E1">
              <w:rPr>
                <w:b w:val="0"/>
                <w:bCs w:val="0"/>
                <w:rPrChange w:id="43" w:author="fishman netanel" w:date="2025-06-11T08:10:00Z">
                  <w:rPr/>
                </w:rPrChange>
              </w:rPr>
              <w:instrText>HYPERLINK \l "_Toc200519656</w:instrText>
            </w:r>
            <w:r w:rsidR="00F6427D" w:rsidRPr="005908E1">
              <w:rPr>
                <w:b w:val="0"/>
                <w:bCs w:val="0"/>
                <w:rtl/>
                <w:lang w:bidi="he-IL"/>
                <w:rPrChange w:id="44" w:author="fishman netanel" w:date="2025-06-11T08:10:00Z">
                  <w:rPr>
                    <w:rtl/>
                  </w:rPr>
                </w:rPrChange>
              </w:rPr>
              <w:instrText>"</w:instrText>
            </w:r>
            <w:r w:rsidR="00F6427D" w:rsidRPr="005908E1">
              <w:rPr>
                <w:rStyle w:val="Hyperlink"/>
                <w:b w:val="0"/>
                <w:bCs w:val="0"/>
                <w:rtl/>
                <w:lang w:bidi="he-IL"/>
                <w:rPrChange w:id="45" w:author="fishman netanel" w:date="2025-06-11T08:10:00Z">
                  <w:rPr>
                    <w:rStyle w:val="Hyperlink"/>
                    <w:rtl/>
                  </w:rPr>
                </w:rPrChange>
              </w:rPr>
              <w:instrText xml:space="preserve"> </w:instrText>
            </w:r>
            <w:r w:rsidR="00F6427D" w:rsidRPr="00D91212">
              <w:rPr>
                <w:rStyle w:val="Hyperlink"/>
                <w:b w:val="0"/>
                <w:bCs w:val="0"/>
                <w:rtl/>
              </w:rPr>
            </w:r>
            <w:r w:rsidR="00F6427D" w:rsidRPr="005908E1">
              <w:rPr>
                <w:rStyle w:val="Hyperlink"/>
                <w:b w:val="0"/>
                <w:bCs w:val="0"/>
                <w:rtl/>
                <w:rPrChange w:id="46" w:author="fishman netanel" w:date="2025-06-11T08:10:00Z">
                  <w:rPr>
                    <w:rStyle w:val="Hyperlink"/>
                    <w:rtl/>
                  </w:rPr>
                </w:rPrChange>
              </w:rPr>
              <w:fldChar w:fldCharType="separate"/>
            </w:r>
            <w:r w:rsidR="00F6427D" w:rsidRPr="005908E1">
              <w:rPr>
                <w:rStyle w:val="Hyperlink"/>
                <w:b w:val="0"/>
                <w:bCs w:val="0"/>
                <w:rPrChange w:id="47" w:author="fishman netanel" w:date="2025-06-11T08:10:00Z">
                  <w:rPr>
                    <w:rStyle w:val="Hyperlink"/>
                  </w:rPr>
                </w:rPrChange>
              </w:rPr>
              <w:t>Acknowledgments</w:t>
            </w:r>
            <w:r w:rsidR="00F6427D" w:rsidRPr="005908E1">
              <w:rPr>
                <w:b w:val="0"/>
                <w:bCs w:val="0"/>
                <w:webHidden/>
                <w:rtl/>
                <w:lang w:bidi="he-IL"/>
                <w:rPrChange w:id="48" w:author="fishman netanel" w:date="2025-06-11T08:10:00Z">
                  <w:rPr>
                    <w:webHidden/>
                    <w:rtl/>
                  </w:rPr>
                </w:rPrChange>
              </w:rPr>
              <w:tab/>
            </w:r>
            <w:r w:rsidR="00F6427D" w:rsidRPr="005908E1">
              <w:rPr>
                <w:b w:val="0"/>
                <w:bCs w:val="0"/>
                <w:webHidden/>
                <w:rtl/>
                <w:rPrChange w:id="49" w:author="fishman netanel" w:date="2025-06-11T08:10:00Z">
                  <w:rPr>
                    <w:webHidden/>
                    <w:rtl/>
                  </w:rPr>
                </w:rPrChange>
              </w:rPr>
              <w:fldChar w:fldCharType="begin"/>
            </w:r>
            <w:r w:rsidR="00F6427D" w:rsidRPr="005908E1">
              <w:rPr>
                <w:b w:val="0"/>
                <w:bCs w:val="0"/>
                <w:webHidden/>
                <w:rtl/>
                <w:lang w:bidi="he-IL"/>
                <w:rPrChange w:id="50" w:author="fishman netanel" w:date="2025-06-11T08:10:00Z">
                  <w:rPr>
                    <w:webHidden/>
                    <w:rtl/>
                  </w:rPr>
                </w:rPrChange>
              </w:rPr>
              <w:instrText xml:space="preserve"> </w:instrText>
            </w:r>
            <w:r w:rsidR="00F6427D" w:rsidRPr="005908E1">
              <w:rPr>
                <w:b w:val="0"/>
                <w:bCs w:val="0"/>
                <w:webHidden/>
                <w:rPrChange w:id="51" w:author="fishman netanel" w:date="2025-06-11T08:10:00Z">
                  <w:rPr>
                    <w:webHidden/>
                  </w:rPr>
                </w:rPrChange>
              </w:rPr>
              <w:instrText>PAGEREF</w:instrText>
            </w:r>
            <w:r w:rsidR="00F6427D" w:rsidRPr="005908E1">
              <w:rPr>
                <w:b w:val="0"/>
                <w:bCs w:val="0"/>
                <w:webHidden/>
                <w:rtl/>
                <w:lang w:bidi="he-IL"/>
                <w:rPrChange w:id="52" w:author="fishman netanel" w:date="2025-06-11T08:10:00Z">
                  <w:rPr>
                    <w:webHidden/>
                    <w:rtl/>
                  </w:rPr>
                </w:rPrChange>
              </w:rPr>
              <w:instrText xml:space="preserve"> _</w:instrText>
            </w:r>
            <w:r w:rsidR="00F6427D" w:rsidRPr="005908E1">
              <w:rPr>
                <w:b w:val="0"/>
                <w:bCs w:val="0"/>
                <w:webHidden/>
                <w:rPrChange w:id="53" w:author="fishman netanel" w:date="2025-06-11T08:10:00Z">
                  <w:rPr>
                    <w:webHidden/>
                  </w:rPr>
                </w:rPrChange>
              </w:rPr>
              <w:instrText>Toc200519656 \h</w:instrText>
            </w:r>
            <w:r w:rsidR="00F6427D" w:rsidRPr="005908E1">
              <w:rPr>
                <w:b w:val="0"/>
                <w:bCs w:val="0"/>
                <w:webHidden/>
                <w:rtl/>
                <w:lang w:bidi="he-IL"/>
                <w:rPrChange w:id="54" w:author="fishman netanel" w:date="2025-06-11T08:10:00Z">
                  <w:rPr>
                    <w:webHidden/>
                    <w:rtl/>
                  </w:rPr>
                </w:rPrChange>
              </w:rPr>
              <w:instrText xml:space="preserve"> </w:instrText>
            </w:r>
          </w:ins>
          <w:r w:rsidR="00F6427D" w:rsidRPr="00D91212">
            <w:rPr>
              <w:b w:val="0"/>
              <w:bCs w:val="0"/>
              <w:webHidden/>
              <w:rtl/>
            </w:rPr>
          </w:r>
          <w:r w:rsidR="00F6427D" w:rsidRPr="005908E1">
            <w:rPr>
              <w:b w:val="0"/>
              <w:bCs w:val="0"/>
              <w:webHidden/>
              <w:rtl/>
              <w:rPrChange w:id="55" w:author="fishman netanel" w:date="2025-06-11T08:10:00Z">
                <w:rPr>
                  <w:webHidden/>
                  <w:rtl/>
                </w:rPr>
              </w:rPrChange>
            </w:rPr>
            <w:fldChar w:fldCharType="separate"/>
          </w:r>
          <w:ins w:id="56" w:author="fishman netanel" w:date="2025-06-11T07:34:00Z">
            <w:r w:rsidR="00F6427D" w:rsidRPr="005908E1">
              <w:rPr>
                <w:b w:val="0"/>
                <w:bCs w:val="0"/>
                <w:webHidden/>
                <w:rtl/>
                <w:lang w:bidi="he-IL"/>
                <w:rPrChange w:id="57" w:author="fishman netanel" w:date="2025-06-11T08:10:00Z">
                  <w:rPr>
                    <w:webHidden/>
                    <w:rtl/>
                  </w:rPr>
                </w:rPrChange>
              </w:rPr>
              <w:t>3</w:t>
            </w:r>
            <w:r w:rsidR="00F6427D" w:rsidRPr="005908E1">
              <w:rPr>
                <w:b w:val="0"/>
                <w:bCs w:val="0"/>
                <w:webHidden/>
                <w:rtl/>
                <w:rPrChange w:id="58" w:author="fishman netanel" w:date="2025-06-11T08:10:00Z">
                  <w:rPr>
                    <w:webHidden/>
                    <w:rtl/>
                  </w:rPr>
                </w:rPrChange>
              </w:rPr>
              <w:fldChar w:fldCharType="end"/>
            </w:r>
            <w:r w:rsidR="00F6427D" w:rsidRPr="005908E1">
              <w:rPr>
                <w:rStyle w:val="Hyperlink"/>
                <w:b w:val="0"/>
                <w:bCs w:val="0"/>
                <w:rtl/>
                <w:rPrChange w:id="59" w:author="fishman netanel" w:date="2025-06-11T08:10:00Z">
                  <w:rPr>
                    <w:rStyle w:val="Hyperlink"/>
                    <w:rtl/>
                  </w:rPr>
                </w:rPrChange>
              </w:rPr>
              <w:fldChar w:fldCharType="end"/>
            </w:r>
          </w:ins>
        </w:p>
        <w:p w14:paraId="4A775E6E" w14:textId="098E84EC" w:rsidR="00F6427D" w:rsidRPr="005908E1" w:rsidRDefault="00F6427D">
          <w:pPr>
            <w:pStyle w:val="TOC1"/>
            <w:rPr>
              <w:ins w:id="60" w:author="fishman netanel" w:date="2025-06-11T07:34:00Z"/>
              <w:rFonts w:asciiTheme="minorHAnsi" w:eastAsiaTheme="minorEastAsia" w:hAnsiTheme="minorHAnsi"/>
              <w:b w:val="0"/>
              <w:bCs w:val="0"/>
              <w:color w:val="auto"/>
              <w:kern w:val="2"/>
              <w:rtl/>
              <w:lang w:bidi="he-IL"/>
              <w14:ligatures w14:val="standardContextual"/>
              <w:rPrChange w:id="61" w:author="fishman netanel" w:date="2025-06-11T08:10:00Z">
                <w:rPr>
                  <w:ins w:id="62" w:author="fishman netanel" w:date="2025-06-11T07:34:00Z"/>
                  <w:rFonts w:asciiTheme="minorHAnsi" w:eastAsiaTheme="minorEastAsia" w:hAnsiTheme="minorHAnsi"/>
                  <w:color w:val="auto"/>
                  <w:kern w:val="2"/>
                  <w:rtl/>
                  <w14:ligatures w14:val="standardContextual"/>
                </w:rPr>
              </w:rPrChange>
            </w:rPr>
            <w:pPrChange w:id="63" w:author="fishman netanel" w:date="2025-06-11T08:10:00Z">
              <w:pPr>
                <w:pStyle w:val="TOC1"/>
                <w:bidi/>
              </w:pPr>
            </w:pPrChange>
          </w:pPr>
          <w:ins w:id="64" w:author="fishman netanel" w:date="2025-06-11T07:34:00Z">
            <w:r w:rsidRPr="005908E1">
              <w:rPr>
                <w:rStyle w:val="Hyperlink"/>
                <w:b w:val="0"/>
                <w:bCs w:val="0"/>
                <w:rtl/>
                <w:rPrChange w:id="65" w:author="fishman netanel" w:date="2025-06-11T08:10:00Z">
                  <w:rPr>
                    <w:rStyle w:val="Hyperlink"/>
                    <w:rtl/>
                  </w:rPr>
                </w:rPrChange>
              </w:rPr>
              <w:fldChar w:fldCharType="begin"/>
            </w:r>
            <w:r w:rsidRPr="005908E1">
              <w:rPr>
                <w:rStyle w:val="Hyperlink"/>
                <w:b w:val="0"/>
                <w:bCs w:val="0"/>
                <w:rtl/>
                <w:lang w:bidi="he-IL"/>
                <w:rPrChange w:id="66" w:author="fishman netanel" w:date="2025-06-11T08:10:00Z">
                  <w:rPr>
                    <w:rStyle w:val="Hyperlink"/>
                    <w:rtl/>
                  </w:rPr>
                </w:rPrChange>
              </w:rPr>
              <w:instrText xml:space="preserve"> </w:instrText>
            </w:r>
            <w:r w:rsidRPr="005908E1">
              <w:rPr>
                <w:b w:val="0"/>
                <w:bCs w:val="0"/>
                <w:rPrChange w:id="67" w:author="fishman netanel" w:date="2025-06-11T08:10:00Z">
                  <w:rPr/>
                </w:rPrChange>
              </w:rPr>
              <w:instrText>HYPERLINK \l "_Toc200519657</w:instrText>
            </w:r>
            <w:r w:rsidRPr="005908E1">
              <w:rPr>
                <w:b w:val="0"/>
                <w:bCs w:val="0"/>
                <w:rtl/>
                <w:lang w:bidi="he-IL"/>
                <w:rPrChange w:id="68" w:author="fishman netanel" w:date="2025-06-11T08:10:00Z">
                  <w:rPr>
                    <w:rtl/>
                  </w:rPr>
                </w:rPrChange>
              </w:rPr>
              <w:instrText>"</w:instrText>
            </w:r>
            <w:r w:rsidRPr="005908E1">
              <w:rPr>
                <w:rStyle w:val="Hyperlink"/>
                <w:b w:val="0"/>
                <w:bCs w:val="0"/>
                <w:rtl/>
                <w:lang w:bidi="he-IL"/>
                <w:rPrChange w:id="69"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70" w:author="fishman netanel" w:date="2025-06-11T08:10:00Z">
                  <w:rPr>
                    <w:rStyle w:val="Hyperlink"/>
                    <w:rtl/>
                  </w:rPr>
                </w:rPrChange>
              </w:rPr>
              <w:fldChar w:fldCharType="separate"/>
            </w:r>
            <w:r w:rsidRPr="005908E1">
              <w:rPr>
                <w:rStyle w:val="Hyperlink"/>
                <w:b w:val="0"/>
                <w:bCs w:val="0"/>
                <w:rPrChange w:id="71" w:author="fishman netanel" w:date="2025-06-11T08:10:00Z">
                  <w:rPr>
                    <w:rStyle w:val="Hyperlink"/>
                  </w:rPr>
                </w:rPrChange>
              </w:rPr>
              <w:t>Abstract</w:t>
            </w:r>
            <w:r w:rsidRPr="005908E1">
              <w:rPr>
                <w:b w:val="0"/>
                <w:bCs w:val="0"/>
                <w:webHidden/>
                <w:rtl/>
                <w:lang w:bidi="he-IL"/>
                <w:rPrChange w:id="72" w:author="fishman netanel" w:date="2025-06-11T08:10:00Z">
                  <w:rPr>
                    <w:webHidden/>
                    <w:rtl/>
                  </w:rPr>
                </w:rPrChange>
              </w:rPr>
              <w:tab/>
            </w:r>
            <w:r w:rsidRPr="005908E1">
              <w:rPr>
                <w:b w:val="0"/>
                <w:bCs w:val="0"/>
                <w:webHidden/>
                <w:rtl/>
                <w:rPrChange w:id="73" w:author="fishman netanel" w:date="2025-06-11T08:10:00Z">
                  <w:rPr>
                    <w:webHidden/>
                    <w:rtl/>
                  </w:rPr>
                </w:rPrChange>
              </w:rPr>
              <w:fldChar w:fldCharType="begin"/>
            </w:r>
            <w:r w:rsidRPr="005908E1">
              <w:rPr>
                <w:b w:val="0"/>
                <w:bCs w:val="0"/>
                <w:webHidden/>
                <w:rtl/>
                <w:lang w:bidi="he-IL"/>
                <w:rPrChange w:id="74" w:author="fishman netanel" w:date="2025-06-11T08:10:00Z">
                  <w:rPr>
                    <w:webHidden/>
                    <w:rtl/>
                  </w:rPr>
                </w:rPrChange>
              </w:rPr>
              <w:instrText xml:space="preserve"> </w:instrText>
            </w:r>
            <w:r w:rsidRPr="005908E1">
              <w:rPr>
                <w:b w:val="0"/>
                <w:bCs w:val="0"/>
                <w:webHidden/>
                <w:rPrChange w:id="75" w:author="fishman netanel" w:date="2025-06-11T08:10:00Z">
                  <w:rPr>
                    <w:webHidden/>
                  </w:rPr>
                </w:rPrChange>
              </w:rPr>
              <w:instrText>PAGEREF</w:instrText>
            </w:r>
            <w:r w:rsidRPr="005908E1">
              <w:rPr>
                <w:b w:val="0"/>
                <w:bCs w:val="0"/>
                <w:webHidden/>
                <w:rtl/>
                <w:lang w:bidi="he-IL"/>
                <w:rPrChange w:id="76" w:author="fishman netanel" w:date="2025-06-11T08:10:00Z">
                  <w:rPr>
                    <w:webHidden/>
                    <w:rtl/>
                  </w:rPr>
                </w:rPrChange>
              </w:rPr>
              <w:instrText xml:space="preserve"> _</w:instrText>
            </w:r>
            <w:r w:rsidRPr="005908E1">
              <w:rPr>
                <w:b w:val="0"/>
                <w:bCs w:val="0"/>
                <w:webHidden/>
                <w:rPrChange w:id="77" w:author="fishman netanel" w:date="2025-06-11T08:10:00Z">
                  <w:rPr>
                    <w:webHidden/>
                  </w:rPr>
                </w:rPrChange>
              </w:rPr>
              <w:instrText>Toc200519657 \h</w:instrText>
            </w:r>
            <w:r w:rsidRPr="005908E1">
              <w:rPr>
                <w:b w:val="0"/>
                <w:bCs w:val="0"/>
                <w:webHidden/>
                <w:rtl/>
                <w:lang w:bidi="he-IL"/>
                <w:rPrChange w:id="78" w:author="fishman netanel" w:date="2025-06-11T08:10:00Z">
                  <w:rPr>
                    <w:webHidden/>
                    <w:rtl/>
                  </w:rPr>
                </w:rPrChange>
              </w:rPr>
              <w:instrText xml:space="preserve"> </w:instrText>
            </w:r>
          </w:ins>
          <w:r w:rsidRPr="00D91212">
            <w:rPr>
              <w:b w:val="0"/>
              <w:bCs w:val="0"/>
              <w:webHidden/>
              <w:rtl/>
            </w:rPr>
          </w:r>
          <w:r w:rsidRPr="005908E1">
            <w:rPr>
              <w:b w:val="0"/>
              <w:bCs w:val="0"/>
              <w:webHidden/>
              <w:rtl/>
              <w:rPrChange w:id="79" w:author="fishman netanel" w:date="2025-06-11T08:10:00Z">
                <w:rPr>
                  <w:webHidden/>
                  <w:rtl/>
                </w:rPr>
              </w:rPrChange>
            </w:rPr>
            <w:fldChar w:fldCharType="separate"/>
          </w:r>
          <w:ins w:id="80" w:author="fishman netanel" w:date="2025-06-11T07:34:00Z">
            <w:r w:rsidRPr="005908E1">
              <w:rPr>
                <w:b w:val="0"/>
                <w:bCs w:val="0"/>
                <w:webHidden/>
                <w:rtl/>
                <w:lang w:bidi="he-IL"/>
                <w:rPrChange w:id="81" w:author="fishman netanel" w:date="2025-06-11T08:10:00Z">
                  <w:rPr>
                    <w:webHidden/>
                    <w:rtl/>
                  </w:rPr>
                </w:rPrChange>
              </w:rPr>
              <w:t>4</w:t>
            </w:r>
            <w:r w:rsidRPr="005908E1">
              <w:rPr>
                <w:b w:val="0"/>
                <w:bCs w:val="0"/>
                <w:webHidden/>
                <w:rtl/>
                <w:rPrChange w:id="82" w:author="fishman netanel" w:date="2025-06-11T08:10:00Z">
                  <w:rPr>
                    <w:webHidden/>
                    <w:rtl/>
                  </w:rPr>
                </w:rPrChange>
              </w:rPr>
              <w:fldChar w:fldCharType="end"/>
            </w:r>
            <w:r w:rsidRPr="005908E1">
              <w:rPr>
                <w:rStyle w:val="Hyperlink"/>
                <w:b w:val="0"/>
                <w:bCs w:val="0"/>
                <w:rtl/>
                <w:rPrChange w:id="83" w:author="fishman netanel" w:date="2025-06-11T08:10:00Z">
                  <w:rPr>
                    <w:rStyle w:val="Hyperlink"/>
                    <w:rtl/>
                  </w:rPr>
                </w:rPrChange>
              </w:rPr>
              <w:fldChar w:fldCharType="end"/>
            </w:r>
          </w:ins>
        </w:p>
        <w:p w14:paraId="606E87C9" w14:textId="51A0CF0E" w:rsidR="00F6427D" w:rsidRPr="005908E1" w:rsidRDefault="00F6427D">
          <w:pPr>
            <w:pStyle w:val="TOC1"/>
            <w:rPr>
              <w:ins w:id="84" w:author="fishman netanel" w:date="2025-06-11T07:34:00Z"/>
              <w:rFonts w:asciiTheme="minorHAnsi" w:eastAsiaTheme="minorEastAsia" w:hAnsiTheme="minorHAnsi"/>
              <w:b w:val="0"/>
              <w:bCs w:val="0"/>
              <w:color w:val="auto"/>
              <w:kern w:val="2"/>
              <w:rtl/>
              <w:lang w:bidi="he-IL"/>
              <w14:ligatures w14:val="standardContextual"/>
              <w:rPrChange w:id="85" w:author="fishman netanel" w:date="2025-06-11T08:10:00Z">
                <w:rPr>
                  <w:ins w:id="86" w:author="fishman netanel" w:date="2025-06-11T07:34:00Z"/>
                  <w:rFonts w:asciiTheme="minorHAnsi" w:eastAsiaTheme="minorEastAsia" w:hAnsiTheme="minorHAnsi"/>
                  <w:color w:val="auto"/>
                  <w:kern w:val="2"/>
                  <w:rtl/>
                  <w14:ligatures w14:val="standardContextual"/>
                </w:rPr>
              </w:rPrChange>
            </w:rPr>
            <w:pPrChange w:id="87" w:author="fishman netanel" w:date="2025-06-11T08:10:00Z">
              <w:pPr>
                <w:pStyle w:val="TOC1"/>
                <w:bidi/>
              </w:pPr>
            </w:pPrChange>
          </w:pPr>
          <w:ins w:id="88" w:author="fishman netanel" w:date="2025-06-11T07:34:00Z">
            <w:r w:rsidRPr="005908E1">
              <w:rPr>
                <w:rStyle w:val="Hyperlink"/>
                <w:b w:val="0"/>
                <w:bCs w:val="0"/>
                <w:rtl/>
                <w:rPrChange w:id="89" w:author="fishman netanel" w:date="2025-06-11T08:10:00Z">
                  <w:rPr>
                    <w:rStyle w:val="Hyperlink"/>
                    <w:rtl/>
                  </w:rPr>
                </w:rPrChange>
              </w:rPr>
              <w:fldChar w:fldCharType="begin"/>
            </w:r>
            <w:r w:rsidRPr="005908E1">
              <w:rPr>
                <w:rStyle w:val="Hyperlink"/>
                <w:b w:val="0"/>
                <w:bCs w:val="0"/>
                <w:rtl/>
                <w:lang w:bidi="he-IL"/>
                <w:rPrChange w:id="90" w:author="fishman netanel" w:date="2025-06-11T08:10:00Z">
                  <w:rPr>
                    <w:rStyle w:val="Hyperlink"/>
                    <w:rtl/>
                  </w:rPr>
                </w:rPrChange>
              </w:rPr>
              <w:instrText xml:space="preserve"> </w:instrText>
            </w:r>
            <w:r w:rsidRPr="005908E1">
              <w:rPr>
                <w:b w:val="0"/>
                <w:bCs w:val="0"/>
                <w:rPrChange w:id="91" w:author="fishman netanel" w:date="2025-06-11T08:10:00Z">
                  <w:rPr/>
                </w:rPrChange>
              </w:rPr>
              <w:instrText>HYPERLINK \l "_Toc200519658</w:instrText>
            </w:r>
            <w:r w:rsidRPr="005908E1">
              <w:rPr>
                <w:b w:val="0"/>
                <w:bCs w:val="0"/>
                <w:rtl/>
                <w:lang w:bidi="he-IL"/>
                <w:rPrChange w:id="92" w:author="fishman netanel" w:date="2025-06-11T08:10:00Z">
                  <w:rPr>
                    <w:rtl/>
                  </w:rPr>
                </w:rPrChange>
              </w:rPr>
              <w:instrText>"</w:instrText>
            </w:r>
            <w:r w:rsidRPr="005908E1">
              <w:rPr>
                <w:rStyle w:val="Hyperlink"/>
                <w:b w:val="0"/>
                <w:bCs w:val="0"/>
                <w:rtl/>
                <w:lang w:bidi="he-IL"/>
                <w:rPrChange w:id="93"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94" w:author="fishman netanel" w:date="2025-06-11T08:10:00Z">
                  <w:rPr>
                    <w:rStyle w:val="Hyperlink"/>
                    <w:rtl/>
                  </w:rPr>
                </w:rPrChange>
              </w:rPr>
              <w:fldChar w:fldCharType="separate"/>
            </w:r>
            <w:r w:rsidRPr="005908E1">
              <w:rPr>
                <w:rStyle w:val="Hyperlink"/>
                <w:b w:val="0"/>
                <w:bCs w:val="0"/>
                <w:rPrChange w:id="95" w:author="fishman netanel" w:date="2025-06-11T08:10:00Z">
                  <w:rPr>
                    <w:rStyle w:val="Hyperlink"/>
                  </w:rPr>
                </w:rPrChange>
              </w:rPr>
              <w:t>Table of Contents</w:t>
            </w:r>
            <w:r w:rsidRPr="005908E1">
              <w:rPr>
                <w:b w:val="0"/>
                <w:bCs w:val="0"/>
                <w:webHidden/>
                <w:rtl/>
                <w:lang w:bidi="he-IL"/>
                <w:rPrChange w:id="96" w:author="fishman netanel" w:date="2025-06-11T08:10:00Z">
                  <w:rPr>
                    <w:webHidden/>
                    <w:rtl/>
                  </w:rPr>
                </w:rPrChange>
              </w:rPr>
              <w:tab/>
            </w:r>
            <w:r w:rsidRPr="005908E1">
              <w:rPr>
                <w:b w:val="0"/>
                <w:bCs w:val="0"/>
                <w:webHidden/>
                <w:rtl/>
                <w:rPrChange w:id="97" w:author="fishman netanel" w:date="2025-06-11T08:10:00Z">
                  <w:rPr>
                    <w:webHidden/>
                    <w:rtl/>
                  </w:rPr>
                </w:rPrChange>
              </w:rPr>
              <w:fldChar w:fldCharType="begin"/>
            </w:r>
            <w:r w:rsidRPr="005908E1">
              <w:rPr>
                <w:b w:val="0"/>
                <w:bCs w:val="0"/>
                <w:webHidden/>
                <w:rtl/>
                <w:lang w:bidi="he-IL"/>
                <w:rPrChange w:id="98" w:author="fishman netanel" w:date="2025-06-11T08:10:00Z">
                  <w:rPr>
                    <w:webHidden/>
                    <w:rtl/>
                  </w:rPr>
                </w:rPrChange>
              </w:rPr>
              <w:instrText xml:space="preserve"> </w:instrText>
            </w:r>
            <w:r w:rsidRPr="005908E1">
              <w:rPr>
                <w:b w:val="0"/>
                <w:bCs w:val="0"/>
                <w:webHidden/>
                <w:rPrChange w:id="99" w:author="fishman netanel" w:date="2025-06-11T08:10:00Z">
                  <w:rPr>
                    <w:webHidden/>
                  </w:rPr>
                </w:rPrChange>
              </w:rPr>
              <w:instrText>PAGEREF</w:instrText>
            </w:r>
            <w:r w:rsidRPr="005908E1">
              <w:rPr>
                <w:b w:val="0"/>
                <w:bCs w:val="0"/>
                <w:webHidden/>
                <w:rtl/>
                <w:lang w:bidi="he-IL"/>
                <w:rPrChange w:id="100" w:author="fishman netanel" w:date="2025-06-11T08:10:00Z">
                  <w:rPr>
                    <w:webHidden/>
                    <w:rtl/>
                  </w:rPr>
                </w:rPrChange>
              </w:rPr>
              <w:instrText xml:space="preserve"> _</w:instrText>
            </w:r>
            <w:r w:rsidRPr="005908E1">
              <w:rPr>
                <w:b w:val="0"/>
                <w:bCs w:val="0"/>
                <w:webHidden/>
                <w:rPrChange w:id="101" w:author="fishman netanel" w:date="2025-06-11T08:10:00Z">
                  <w:rPr>
                    <w:webHidden/>
                  </w:rPr>
                </w:rPrChange>
              </w:rPr>
              <w:instrText>Toc200519658 \h</w:instrText>
            </w:r>
            <w:r w:rsidRPr="005908E1">
              <w:rPr>
                <w:b w:val="0"/>
                <w:bCs w:val="0"/>
                <w:webHidden/>
                <w:rtl/>
                <w:lang w:bidi="he-IL"/>
                <w:rPrChange w:id="102" w:author="fishman netanel" w:date="2025-06-11T08:10:00Z">
                  <w:rPr>
                    <w:webHidden/>
                    <w:rtl/>
                  </w:rPr>
                </w:rPrChange>
              </w:rPr>
              <w:instrText xml:space="preserve"> </w:instrText>
            </w:r>
          </w:ins>
          <w:r w:rsidRPr="00D91212">
            <w:rPr>
              <w:b w:val="0"/>
              <w:bCs w:val="0"/>
              <w:webHidden/>
              <w:rtl/>
            </w:rPr>
          </w:r>
          <w:r w:rsidRPr="005908E1">
            <w:rPr>
              <w:b w:val="0"/>
              <w:bCs w:val="0"/>
              <w:webHidden/>
              <w:rtl/>
              <w:rPrChange w:id="103" w:author="fishman netanel" w:date="2025-06-11T08:10:00Z">
                <w:rPr>
                  <w:webHidden/>
                  <w:rtl/>
                </w:rPr>
              </w:rPrChange>
            </w:rPr>
            <w:fldChar w:fldCharType="separate"/>
          </w:r>
          <w:ins w:id="104" w:author="fishman netanel" w:date="2025-06-11T07:34:00Z">
            <w:r w:rsidRPr="005908E1">
              <w:rPr>
                <w:b w:val="0"/>
                <w:bCs w:val="0"/>
                <w:webHidden/>
                <w:rtl/>
                <w:lang w:bidi="he-IL"/>
                <w:rPrChange w:id="105" w:author="fishman netanel" w:date="2025-06-11T08:10:00Z">
                  <w:rPr>
                    <w:webHidden/>
                    <w:rtl/>
                  </w:rPr>
                </w:rPrChange>
              </w:rPr>
              <w:t>5</w:t>
            </w:r>
            <w:r w:rsidRPr="005908E1">
              <w:rPr>
                <w:b w:val="0"/>
                <w:bCs w:val="0"/>
                <w:webHidden/>
                <w:rtl/>
                <w:rPrChange w:id="106" w:author="fishman netanel" w:date="2025-06-11T08:10:00Z">
                  <w:rPr>
                    <w:webHidden/>
                    <w:rtl/>
                  </w:rPr>
                </w:rPrChange>
              </w:rPr>
              <w:fldChar w:fldCharType="end"/>
            </w:r>
            <w:r w:rsidRPr="005908E1">
              <w:rPr>
                <w:rStyle w:val="Hyperlink"/>
                <w:b w:val="0"/>
                <w:bCs w:val="0"/>
                <w:rtl/>
                <w:rPrChange w:id="107" w:author="fishman netanel" w:date="2025-06-11T08:10:00Z">
                  <w:rPr>
                    <w:rStyle w:val="Hyperlink"/>
                    <w:rtl/>
                  </w:rPr>
                </w:rPrChange>
              </w:rPr>
              <w:fldChar w:fldCharType="end"/>
            </w:r>
          </w:ins>
        </w:p>
        <w:p w14:paraId="0B5C2475" w14:textId="36BBAFD3" w:rsidR="00F6427D" w:rsidRPr="005908E1" w:rsidRDefault="00F6427D">
          <w:pPr>
            <w:pStyle w:val="TOC1"/>
            <w:rPr>
              <w:ins w:id="108" w:author="fishman netanel" w:date="2025-06-11T07:34:00Z"/>
              <w:rFonts w:asciiTheme="minorHAnsi" w:eastAsiaTheme="minorEastAsia" w:hAnsiTheme="minorHAnsi"/>
              <w:b w:val="0"/>
              <w:bCs w:val="0"/>
              <w:color w:val="auto"/>
              <w:kern w:val="2"/>
              <w:rtl/>
              <w:lang w:bidi="he-IL"/>
              <w14:ligatures w14:val="standardContextual"/>
              <w:rPrChange w:id="109" w:author="fishman netanel" w:date="2025-06-11T08:10:00Z">
                <w:rPr>
                  <w:ins w:id="110" w:author="fishman netanel" w:date="2025-06-11T07:34:00Z"/>
                  <w:rFonts w:asciiTheme="minorHAnsi" w:eastAsiaTheme="minorEastAsia" w:hAnsiTheme="minorHAnsi"/>
                  <w:color w:val="auto"/>
                  <w:kern w:val="2"/>
                  <w:rtl/>
                  <w14:ligatures w14:val="standardContextual"/>
                </w:rPr>
              </w:rPrChange>
            </w:rPr>
            <w:pPrChange w:id="111" w:author="fishman netanel" w:date="2025-06-11T08:10:00Z">
              <w:pPr>
                <w:pStyle w:val="TOC1"/>
                <w:bidi/>
              </w:pPr>
            </w:pPrChange>
          </w:pPr>
          <w:ins w:id="112" w:author="fishman netanel" w:date="2025-06-11T07:34:00Z">
            <w:r w:rsidRPr="005908E1">
              <w:rPr>
                <w:rStyle w:val="Hyperlink"/>
                <w:b w:val="0"/>
                <w:bCs w:val="0"/>
                <w:rtl/>
                <w:rPrChange w:id="113" w:author="fishman netanel" w:date="2025-06-11T08:10:00Z">
                  <w:rPr>
                    <w:rStyle w:val="Hyperlink"/>
                    <w:rtl/>
                  </w:rPr>
                </w:rPrChange>
              </w:rPr>
              <w:fldChar w:fldCharType="begin"/>
            </w:r>
            <w:r w:rsidRPr="005908E1">
              <w:rPr>
                <w:rStyle w:val="Hyperlink"/>
                <w:b w:val="0"/>
                <w:bCs w:val="0"/>
                <w:rtl/>
                <w:lang w:bidi="he-IL"/>
                <w:rPrChange w:id="114" w:author="fishman netanel" w:date="2025-06-11T08:10:00Z">
                  <w:rPr>
                    <w:rStyle w:val="Hyperlink"/>
                    <w:rtl/>
                  </w:rPr>
                </w:rPrChange>
              </w:rPr>
              <w:instrText xml:space="preserve"> </w:instrText>
            </w:r>
            <w:r w:rsidRPr="005908E1">
              <w:rPr>
                <w:b w:val="0"/>
                <w:bCs w:val="0"/>
                <w:rPrChange w:id="115" w:author="fishman netanel" w:date="2025-06-11T08:10:00Z">
                  <w:rPr/>
                </w:rPrChange>
              </w:rPr>
              <w:instrText>HYPERLINK \l "_Toc200519659</w:instrText>
            </w:r>
            <w:r w:rsidRPr="005908E1">
              <w:rPr>
                <w:b w:val="0"/>
                <w:bCs w:val="0"/>
                <w:rtl/>
                <w:lang w:bidi="he-IL"/>
                <w:rPrChange w:id="116" w:author="fishman netanel" w:date="2025-06-11T08:10:00Z">
                  <w:rPr>
                    <w:rtl/>
                  </w:rPr>
                </w:rPrChange>
              </w:rPr>
              <w:instrText>"</w:instrText>
            </w:r>
            <w:r w:rsidRPr="005908E1">
              <w:rPr>
                <w:rStyle w:val="Hyperlink"/>
                <w:b w:val="0"/>
                <w:bCs w:val="0"/>
                <w:rtl/>
                <w:lang w:bidi="he-IL"/>
                <w:rPrChange w:id="117"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118" w:author="fishman netanel" w:date="2025-06-11T08:10:00Z">
                  <w:rPr>
                    <w:rStyle w:val="Hyperlink"/>
                    <w:rtl/>
                  </w:rPr>
                </w:rPrChange>
              </w:rPr>
              <w:fldChar w:fldCharType="separate"/>
            </w:r>
            <w:r w:rsidRPr="005908E1">
              <w:rPr>
                <w:rStyle w:val="Hyperlink"/>
                <w:b w:val="0"/>
                <w:bCs w:val="0"/>
                <w:rPrChange w:id="119" w:author="fishman netanel" w:date="2025-06-11T08:10:00Z">
                  <w:rPr>
                    <w:rStyle w:val="Hyperlink"/>
                  </w:rPr>
                </w:rPrChange>
              </w:rPr>
              <w:t>Abbreviations</w:t>
            </w:r>
            <w:r w:rsidRPr="005908E1">
              <w:rPr>
                <w:b w:val="0"/>
                <w:bCs w:val="0"/>
                <w:webHidden/>
                <w:rtl/>
                <w:lang w:bidi="he-IL"/>
                <w:rPrChange w:id="120" w:author="fishman netanel" w:date="2025-06-11T08:10:00Z">
                  <w:rPr>
                    <w:webHidden/>
                    <w:rtl/>
                  </w:rPr>
                </w:rPrChange>
              </w:rPr>
              <w:tab/>
            </w:r>
            <w:r w:rsidRPr="005908E1">
              <w:rPr>
                <w:b w:val="0"/>
                <w:bCs w:val="0"/>
                <w:webHidden/>
                <w:rtl/>
                <w:rPrChange w:id="121" w:author="fishman netanel" w:date="2025-06-11T08:10:00Z">
                  <w:rPr>
                    <w:webHidden/>
                    <w:rtl/>
                  </w:rPr>
                </w:rPrChange>
              </w:rPr>
              <w:fldChar w:fldCharType="begin"/>
            </w:r>
            <w:r w:rsidRPr="005908E1">
              <w:rPr>
                <w:b w:val="0"/>
                <w:bCs w:val="0"/>
                <w:webHidden/>
                <w:rtl/>
                <w:lang w:bidi="he-IL"/>
                <w:rPrChange w:id="122" w:author="fishman netanel" w:date="2025-06-11T08:10:00Z">
                  <w:rPr>
                    <w:webHidden/>
                    <w:rtl/>
                  </w:rPr>
                </w:rPrChange>
              </w:rPr>
              <w:instrText xml:space="preserve"> </w:instrText>
            </w:r>
            <w:r w:rsidRPr="005908E1">
              <w:rPr>
                <w:b w:val="0"/>
                <w:bCs w:val="0"/>
                <w:webHidden/>
                <w:rPrChange w:id="123" w:author="fishman netanel" w:date="2025-06-11T08:10:00Z">
                  <w:rPr>
                    <w:webHidden/>
                  </w:rPr>
                </w:rPrChange>
              </w:rPr>
              <w:instrText>PAGEREF</w:instrText>
            </w:r>
            <w:r w:rsidRPr="005908E1">
              <w:rPr>
                <w:b w:val="0"/>
                <w:bCs w:val="0"/>
                <w:webHidden/>
                <w:rtl/>
                <w:lang w:bidi="he-IL"/>
                <w:rPrChange w:id="124" w:author="fishman netanel" w:date="2025-06-11T08:10:00Z">
                  <w:rPr>
                    <w:webHidden/>
                    <w:rtl/>
                  </w:rPr>
                </w:rPrChange>
              </w:rPr>
              <w:instrText xml:space="preserve"> _</w:instrText>
            </w:r>
            <w:r w:rsidRPr="005908E1">
              <w:rPr>
                <w:b w:val="0"/>
                <w:bCs w:val="0"/>
                <w:webHidden/>
                <w:rPrChange w:id="125" w:author="fishman netanel" w:date="2025-06-11T08:10:00Z">
                  <w:rPr>
                    <w:webHidden/>
                  </w:rPr>
                </w:rPrChange>
              </w:rPr>
              <w:instrText>Toc200519659 \h</w:instrText>
            </w:r>
            <w:r w:rsidRPr="005908E1">
              <w:rPr>
                <w:b w:val="0"/>
                <w:bCs w:val="0"/>
                <w:webHidden/>
                <w:rtl/>
                <w:lang w:bidi="he-IL"/>
                <w:rPrChange w:id="126" w:author="fishman netanel" w:date="2025-06-11T08:10:00Z">
                  <w:rPr>
                    <w:webHidden/>
                    <w:rtl/>
                  </w:rPr>
                </w:rPrChange>
              </w:rPr>
              <w:instrText xml:space="preserve"> </w:instrText>
            </w:r>
          </w:ins>
          <w:r w:rsidRPr="00D91212">
            <w:rPr>
              <w:b w:val="0"/>
              <w:bCs w:val="0"/>
              <w:webHidden/>
              <w:rtl/>
            </w:rPr>
          </w:r>
          <w:r w:rsidRPr="005908E1">
            <w:rPr>
              <w:b w:val="0"/>
              <w:bCs w:val="0"/>
              <w:webHidden/>
              <w:rtl/>
              <w:rPrChange w:id="127" w:author="fishman netanel" w:date="2025-06-11T08:10:00Z">
                <w:rPr>
                  <w:webHidden/>
                  <w:rtl/>
                </w:rPr>
              </w:rPrChange>
            </w:rPr>
            <w:fldChar w:fldCharType="separate"/>
          </w:r>
          <w:ins w:id="128" w:author="fishman netanel" w:date="2025-06-11T07:34:00Z">
            <w:r w:rsidRPr="005908E1">
              <w:rPr>
                <w:b w:val="0"/>
                <w:bCs w:val="0"/>
                <w:webHidden/>
                <w:rtl/>
                <w:lang w:bidi="he-IL"/>
                <w:rPrChange w:id="129" w:author="fishman netanel" w:date="2025-06-11T08:10:00Z">
                  <w:rPr>
                    <w:webHidden/>
                    <w:rtl/>
                  </w:rPr>
                </w:rPrChange>
              </w:rPr>
              <w:t>6</w:t>
            </w:r>
            <w:r w:rsidRPr="005908E1">
              <w:rPr>
                <w:b w:val="0"/>
                <w:bCs w:val="0"/>
                <w:webHidden/>
                <w:rtl/>
                <w:rPrChange w:id="130" w:author="fishman netanel" w:date="2025-06-11T08:10:00Z">
                  <w:rPr>
                    <w:webHidden/>
                    <w:rtl/>
                  </w:rPr>
                </w:rPrChange>
              </w:rPr>
              <w:fldChar w:fldCharType="end"/>
            </w:r>
            <w:r w:rsidRPr="005908E1">
              <w:rPr>
                <w:rStyle w:val="Hyperlink"/>
                <w:b w:val="0"/>
                <w:bCs w:val="0"/>
                <w:rtl/>
                <w:rPrChange w:id="131" w:author="fishman netanel" w:date="2025-06-11T08:10:00Z">
                  <w:rPr>
                    <w:rStyle w:val="Hyperlink"/>
                    <w:rtl/>
                  </w:rPr>
                </w:rPrChange>
              </w:rPr>
              <w:fldChar w:fldCharType="end"/>
            </w:r>
          </w:ins>
        </w:p>
        <w:p w14:paraId="68EF4856" w14:textId="587ADA0A" w:rsidR="00F6427D" w:rsidRPr="005908E1" w:rsidRDefault="00F6427D">
          <w:pPr>
            <w:pStyle w:val="TOC1"/>
            <w:rPr>
              <w:ins w:id="132" w:author="fishman netanel" w:date="2025-06-11T07:34:00Z"/>
              <w:rFonts w:asciiTheme="minorHAnsi" w:eastAsiaTheme="minorEastAsia" w:hAnsiTheme="minorHAnsi"/>
              <w:b w:val="0"/>
              <w:bCs w:val="0"/>
              <w:color w:val="auto"/>
              <w:kern w:val="2"/>
              <w:rtl/>
              <w:lang w:bidi="he-IL"/>
              <w14:ligatures w14:val="standardContextual"/>
              <w:rPrChange w:id="133" w:author="fishman netanel" w:date="2025-06-11T08:10:00Z">
                <w:rPr>
                  <w:ins w:id="134" w:author="fishman netanel" w:date="2025-06-11T07:34:00Z"/>
                  <w:rFonts w:asciiTheme="minorHAnsi" w:eastAsiaTheme="minorEastAsia" w:hAnsiTheme="minorHAnsi"/>
                  <w:color w:val="auto"/>
                  <w:kern w:val="2"/>
                  <w:rtl/>
                  <w14:ligatures w14:val="standardContextual"/>
                </w:rPr>
              </w:rPrChange>
            </w:rPr>
            <w:pPrChange w:id="135" w:author="fishman netanel" w:date="2025-06-11T08:10:00Z">
              <w:pPr>
                <w:pStyle w:val="TOC1"/>
                <w:bidi/>
              </w:pPr>
            </w:pPrChange>
          </w:pPr>
          <w:ins w:id="136" w:author="fishman netanel" w:date="2025-06-11T07:34:00Z">
            <w:r w:rsidRPr="005908E1">
              <w:rPr>
                <w:rStyle w:val="Hyperlink"/>
                <w:b w:val="0"/>
                <w:bCs w:val="0"/>
                <w:rtl/>
                <w:rPrChange w:id="137" w:author="fishman netanel" w:date="2025-06-11T08:10:00Z">
                  <w:rPr>
                    <w:rStyle w:val="Hyperlink"/>
                    <w:rtl/>
                  </w:rPr>
                </w:rPrChange>
              </w:rPr>
              <w:fldChar w:fldCharType="begin"/>
            </w:r>
            <w:r w:rsidRPr="005908E1">
              <w:rPr>
                <w:rStyle w:val="Hyperlink"/>
                <w:b w:val="0"/>
                <w:bCs w:val="0"/>
                <w:rtl/>
                <w:lang w:bidi="he-IL"/>
                <w:rPrChange w:id="138" w:author="fishman netanel" w:date="2025-06-11T08:10:00Z">
                  <w:rPr>
                    <w:rStyle w:val="Hyperlink"/>
                    <w:rtl/>
                  </w:rPr>
                </w:rPrChange>
              </w:rPr>
              <w:instrText xml:space="preserve"> </w:instrText>
            </w:r>
            <w:r w:rsidRPr="005908E1">
              <w:rPr>
                <w:b w:val="0"/>
                <w:bCs w:val="0"/>
                <w:rPrChange w:id="139" w:author="fishman netanel" w:date="2025-06-11T08:10:00Z">
                  <w:rPr/>
                </w:rPrChange>
              </w:rPr>
              <w:instrText>HYPERLINK \l "_Toc200519660</w:instrText>
            </w:r>
            <w:r w:rsidRPr="005908E1">
              <w:rPr>
                <w:b w:val="0"/>
                <w:bCs w:val="0"/>
                <w:rtl/>
                <w:lang w:bidi="he-IL"/>
                <w:rPrChange w:id="140" w:author="fishman netanel" w:date="2025-06-11T08:10:00Z">
                  <w:rPr>
                    <w:rtl/>
                  </w:rPr>
                </w:rPrChange>
              </w:rPr>
              <w:instrText>"</w:instrText>
            </w:r>
            <w:r w:rsidRPr="005908E1">
              <w:rPr>
                <w:rStyle w:val="Hyperlink"/>
                <w:b w:val="0"/>
                <w:bCs w:val="0"/>
                <w:rtl/>
                <w:lang w:bidi="he-IL"/>
                <w:rPrChange w:id="141"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142" w:author="fishman netanel" w:date="2025-06-11T08:10:00Z">
                  <w:rPr>
                    <w:rStyle w:val="Hyperlink"/>
                    <w:rtl/>
                  </w:rPr>
                </w:rPrChange>
              </w:rPr>
              <w:fldChar w:fldCharType="separate"/>
            </w:r>
            <w:r w:rsidRPr="005908E1">
              <w:rPr>
                <w:rStyle w:val="Hyperlink"/>
                <w:b w:val="0"/>
                <w:bCs w:val="0"/>
                <w:rPrChange w:id="143" w:author="fishman netanel" w:date="2025-06-11T08:10:00Z">
                  <w:rPr>
                    <w:rStyle w:val="Hyperlink"/>
                  </w:rPr>
                </w:rPrChange>
              </w:rPr>
              <w:t>1. Introduction</w:t>
            </w:r>
            <w:r w:rsidRPr="005908E1">
              <w:rPr>
                <w:b w:val="0"/>
                <w:bCs w:val="0"/>
                <w:webHidden/>
                <w:rtl/>
                <w:lang w:bidi="he-IL"/>
                <w:rPrChange w:id="144" w:author="fishman netanel" w:date="2025-06-11T08:10:00Z">
                  <w:rPr>
                    <w:webHidden/>
                    <w:rtl/>
                  </w:rPr>
                </w:rPrChange>
              </w:rPr>
              <w:tab/>
            </w:r>
            <w:r w:rsidRPr="005908E1">
              <w:rPr>
                <w:b w:val="0"/>
                <w:bCs w:val="0"/>
                <w:webHidden/>
                <w:rtl/>
                <w:rPrChange w:id="145" w:author="fishman netanel" w:date="2025-06-11T08:10:00Z">
                  <w:rPr>
                    <w:webHidden/>
                    <w:rtl/>
                  </w:rPr>
                </w:rPrChange>
              </w:rPr>
              <w:fldChar w:fldCharType="begin"/>
            </w:r>
            <w:r w:rsidRPr="005908E1">
              <w:rPr>
                <w:b w:val="0"/>
                <w:bCs w:val="0"/>
                <w:webHidden/>
                <w:rtl/>
                <w:lang w:bidi="he-IL"/>
                <w:rPrChange w:id="146" w:author="fishman netanel" w:date="2025-06-11T08:10:00Z">
                  <w:rPr>
                    <w:webHidden/>
                    <w:rtl/>
                  </w:rPr>
                </w:rPrChange>
              </w:rPr>
              <w:instrText xml:space="preserve"> </w:instrText>
            </w:r>
            <w:r w:rsidRPr="005908E1">
              <w:rPr>
                <w:b w:val="0"/>
                <w:bCs w:val="0"/>
                <w:webHidden/>
                <w:rPrChange w:id="147" w:author="fishman netanel" w:date="2025-06-11T08:10:00Z">
                  <w:rPr>
                    <w:webHidden/>
                  </w:rPr>
                </w:rPrChange>
              </w:rPr>
              <w:instrText>PAGEREF</w:instrText>
            </w:r>
            <w:r w:rsidRPr="005908E1">
              <w:rPr>
                <w:b w:val="0"/>
                <w:bCs w:val="0"/>
                <w:webHidden/>
                <w:rtl/>
                <w:lang w:bidi="he-IL"/>
                <w:rPrChange w:id="148" w:author="fishman netanel" w:date="2025-06-11T08:10:00Z">
                  <w:rPr>
                    <w:webHidden/>
                    <w:rtl/>
                  </w:rPr>
                </w:rPrChange>
              </w:rPr>
              <w:instrText xml:space="preserve"> _</w:instrText>
            </w:r>
            <w:r w:rsidRPr="005908E1">
              <w:rPr>
                <w:b w:val="0"/>
                <w:bCs w:val="0"/>
                <w:webHidden/>
                <w:rPrChange w:id="149" w:author="fishman netanel" w:date="2025-06-11T08:10:00Z">
                  <w:rPr>
                    <w:webHidden/>
                  </w:rPr>
                </w:rPrChange>
              </w:rPr>
              <w:instrText>Toc200519660 \h</w:instrText>
            </w:r>
            <w:r w:rsidRPr="005908E1">
              <w:rPr>
                <w:b w:val="0"/>
                <w:bCs w:val="0"/>
                <w:webHidden/>
                <w:rtl/>
                <w:lang w:bidi="he-IL"/>
                <w:rPrChange w:id="150" w:author="fishman netanel" w:date="2025-06-11T08:10:00Z">
                  <w:rPr>
                    <w:webHidden/>
                    <w:rtl/>
                  </w:rPr>
                </w:rPrChange>
              </w:rPr>
              <w:instrText xml:space="preserve"> </w:instrText>
            </w:r>
          </w:ins>
          <w:r w:rsidRPr="00D91212">
            <w:rPr>
              <w:b w:val="0"/>
              <w:bCs w:val="0"/>
              <w:webHidden/>
              <w:rtl/>
            </w:rPr>
          </w:r>
          <w:r w:rsidRPr="005908E1">
            <w:rPr>
              <w:b w:val="0"/>
              <w:bCs w:val="0"/>
              <w:webHidden/>
              <w:rtl/>
              <w:rPrChange w:id="151" w:author="fishman netanel" w:date="2025-06-11T08:10:00Z">
                <w:rPr>
                  <w:webHidden/>
                  <w:rtl/>
                </w:rPr>
              </w:rPrChange>
            </w:rPr>
            <w:fldChar w:fldCharType="separate"/>
          </w:r>
          <w:ins w:id="152" w:author="fishman netanel" w:date="2025-06-11T07:34:00Z">
            <w:r w:rsidRPr="005908E1">
              <w:rPr>
                <w:b w:val="0"/>
                <w:bCs w:val="0"/>
                <w:webHidden/>
                <w:rtl/>
                <w:lang w:bidi="he-IL"/>
                <w:rPrChange w:id="153" w:author="fishman netanel" w:date="2025-06-11T08:10:00Z">
                  <w:rPr>
                    <w:webHidden/>
                    <w:rtl/>
                  </w:rPr>
                </w:rPrChange>
              </w:rPr>
              <w:t>7</w:t>
            </w:r>
            <w:r w:rsidRPr="005908E1">
              <w:rPr>
                <w:b w:val="0"/>
                <w:bCs w:val="0"/>
                <w:webHidden/>
                <w:rtl/>
                <w:rPrChange w:id="154" w:author="fishman netanel" w:date="2025-06-11T08:10:00Z">
                  <w:rPr>
                    <w:webHidden/>
                    <w:rtl/>
                  </w:rPr>
                </w:rPrChange>
              </w:rPr>
              <w:fldChar w:fldCharType="end"/>
            </w:r>
            <w:r w:rsidRPr="005908E1">
              <w:rPr>
                <w:rStyle w:val="Hyperlink"/>
                <w:b w:val="0"/>
                <w:bCs w:val="0"/>
                <w:rtl/>
                <w:rPrChange w:id="155" w:author="fishman netanel" w:date="2025-06-11T08:10:00Z">
                  <w:rPr>
                    <w:rStyle w:val="Hyperlink"/>
                    <w:rtl/>
                  </w:rPr>
                </w:rPrChange>
              </w:rPr>
              <w:fldChar w:fldCharType="end"/>
            </w:r>
          </w:ins>
        </w:p>
        <w:p w14:paraId="3EB6EF0C" w14:textId="59BCAD2B" w:rsidR="00F6427D" w:rsidRPr="005908E1" w:rsidRDefault="00F6427D">
          <w:pPr>
            <w:pStyle w:val="TOC2"/>
            <w:rPr>
              <w:ins w:id="156" w:author="fishman netanel" w:date="2025-06-11T07:34:00Z"/>
              <w:rFonts w:asciiTheme="minorHAnsi" w:eastAsiaTheme="minorEastAsia" w:hAnsiTheme="minorHAnsi"/>
              <w:noProof/>
              <w:color w:val="auto"/>
              <w:kern w:val="2"/>
              <w:rtl/>
              <w14:ligatures w14:val="standardContextual"/>
            </w:rPr>
            <w:pPrChange w:id="157" w:author="fishman netanel" w:date="2025-06-11T08:12:00Z">
              <w:pPr>
                <w:pStyle w:val="TOC2"/>
                <w:bidi/>
              </w:pPr>
            </w:pPrChange>
          </w:pPr>
          <w:ins w:id="158"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"_Toc200519661</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rPr>
              <w:t>1.1. Research Questions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Toc200519661 \h</w:instrText>
            </w:r>
            <w:r w:rsidRPr="005908E1">
              <w:rPr>
                <w:noProof/>
                <w:webHidden/>
                <w:rtl/>
              </w:rPr>
              <w:instrText xml:space="preserve"> </w:instrText>
            </w:r>
          </w:ins>
          <w:r w:rsidRPr="005908E1">
            <w:rPr>
              <w:noProof/>
              <w:webHidden/>
              <w:rtl/>
            </w:rPr>
          </w:r>
          <w:r w:rsidRPr="005908E1">
            <w:rPr>
              <w:noProof/>
              <w:webHidden/>
              <w:rtl/>
            </w:rPr>
            <w:fldChar w:fldCharType="separate"/>
          </w:r>
          <w:ins w:id="159" w:author="fishman netanel" w:date="2025-06-11T07:34:00Z">
            <w:r w:rsidRPr="005908E1">
              <w:rPr>
                <w:noProof/>
                <w:webHidden/>
                <w:rtl/>
              </w:rPr>
              <w:t>10</w:t>
            </w:r>
            <w:r w:rsidRPr="005908E1">
              <w:rPr>
                <w:noProof/>
                <w:webHidden/>
                <w:rtl/>
              </w:rPr>
              <w:fldChar w:fldCharType="end"/>
            </w:r>
            <w:r w:rsidRPr="005908E1">
              <w:rPr>
                <w:rStyle w:val="Hyperlink"/>
                <w:noProof/>
                <w:rtl/>
              </w:rPr>
              <w:fldChar w:fldCharType="end"/>
            </w:r>
          </w:ins>
        </w:p>
        <w:p w14:paraId="0AFD771B" w14:textId="3402BC55" w:rsidR="00F6427D" w:rsidRPr="005908E1" w:rsidRDefault="00F6427D">
          <w:pPr>
            <w:pStyle w:val="TOC2"/>
            <w:rPr>
              <w:ins w:id="160" w:author="fishman netanel" w:date="2025-06-11T07:34:00Z"/>
              <w:rFonts w:asciiTheme="minorHAnsi" w:eastAsiaTheme="minorEastAsia" w:hAnsiTheme="minorHAnsi"/>
              <w:noProof/>
              <w:color w:val="auto"/>
              <w:kern w:val="2"/>
              <w:rtl/>
              <w14:ligatures w14:val="standardContextual"/>
            </w:rPr>
            <w:pPrChange w:id="161" w:author="fishman netanel" w:date="2025-06-11T08:12:00Z">
              <w:pPr>
                <w:pStyle w:val="TOC2"/>
                <w:bidi/>
              </w:pPr>
            </w:pPrChange>
          </w:pPr>
          <w:ins w:id="162"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"_Toc200519662</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rPr>
              <w:t>1.2. Research Objectives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Toc200519662 \h</w:instrText>
            </w:r>
            <w:r w:rsidRPr="005908E1">
              <w:rPr>
                <w:noProof/>
                <w:webHidden/>
                <w:rtl/>
              </w:rPr>
              <w:instrText xml:space="preserve"> </w:instrText>
            </w:r>
          </w:ins>
          <w:r w:rsidRPr="005908E1">
            <w:rPr>
              <w:noProof/>
              <w:webHidden/>
              <w:rtl/>
            </w:rPr>
          </w:r>
          <w:r w:rsidRPr="005908E1">
            <w:rPr>
              <w:noProof/>
              <w:webHidden/>
              <w:rtl/>
            </w:rPr>
            <w:fldChar w:fldCharType="separate"/>
          </w:r>
          <w:ins w:id="163" w:author="fishman netanel" w:date="2025-06-11T07:34:00Z">
            <w:r w:rsidRPr="005908E1">
              <w:rPr>
                <w:noProof/>
                <w:webHidden/>
                <w:rtl/>
              </w:rPr>
              <w:t>10</w:t>
            </w:r>
            <w:r w:rsidRPr="005908E1">
              <w:rPr>
                <w:noProof/>
                <w:webHidden/>
                <w:rtl/>
              </w:rPr>
              <w:fldChar w:fldCharType="end"/>
            </w:r>
            <w:r w:rsidRPr="005908E1">
              <w:rPr>
                <w:rStyle w:val="Hyperlink"/>
                <w:noProof/>
                <w:rtl/>
              </w:rPr>
              <w:fldChar w:fldCharType="end"/>
            </w:r>
          </w:ins>
        </w:p>
        <w:p w14:paraId="38CEEED2" w14:textId="4D7C2644" w:rsidR="00F6427D" w:rsidRPr="005908E1" w:rsidRDefault="00F6427D">
          <w:pPr>
            <w:pStyle w:val="TOC2"/>
            <w:rPr>
              <w:ins w:id="164" w:author="fishman netanel" w:date="2025-06-11T07:34:00Z"/>
              <w:rFonts w:asciiTheme="minorHAnsi" w:eastAsiaTheme="minorEastAsia" w:hAnsiTheme="minorHAnsi"/>
              <w:noProof/>
              <w:color w:val="auto"/>
              <w:kern w:val="2"/>
              <w:rtl/>
              <w14:ligatures w14:val="standardContextual"/>
            </w:rPr>
            <w:pPrChange w:id="165" w:author="fishman netanel" w:date="2025-06-11T08:12:00Z">
              <w:pPr>
                <w:pStyle w:val="TOC2"/>
                <w:bidi/>
              </w:pPr>
            </w:pPrChange>
          </w:pPr>
          <w:ins w:id="166"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"_Toc200519663</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rPr>
              <w:t>1.3. Research Hypotheses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Toc200519663 \h</w:instrText>
            </w:r>
            <w:r w:rsidRPr="005908E1">
              <w:rPr>
                <w:noProof/>
                <w:webHidden/>
                <w:rtl/>
              </w:rPr>
              <w:instrText xml:space="preserve"> </w:instrText>
            </w:r>
          </w:ins>
          <w:r w:rsidRPr="005908E1">
            <w:rPr>
              <w:noProof/>
              <w:webHidden/>
              <w:rtl/>
            </w:rPr>
          </w:r>
          <w:r w:rsidRPr="005908E1">
            <w:rPr>
              <w:noProof/>
              <w:webHidden/>
              <w:rtl/>
            </w:rPr>
            <w:fldChar w:fldCharType="separate"/>
          </w:r>
          <w:ins w:id="167" w:author="fishman netanel" w:date="2025-06-11T07:34:00Z">
            <w:r w:rsidRPr="005908E1">
              <w:rPr>
                <w:noProof/>
                <w:webHidden/>
                <w:rtl/>
              </w:rPr>
              <w:t>10</w:t>
            </w:r>
            <w:r w:rsidRPr="005908E1">
              <w:rPr>
                <w:noProof/>
                <w:webHidden/>
                <w:rtl/>
              </w:rPr>
              <w:fldChar w:fldCharType="end"/>
            </w:r>
            <w:r w:rsidRPr="005908E1">
              <w:rPr>
                <w:rStyle w:val="Hyperlink"/>
                <w:noProof/>
                <w:rtl/>
              </w:rPr>
              <w:fldChar w:fldCharType="end"/>
            </w:r>
          </w:ins>
        </w:p>
        <w:p w14:paraId="75ACC7FA" w14:textId="329AEEA8" w:rsidR="00F6427D" w:rsidRPr="005908E1" w:rsidRDefault="00F6427D">
          <w:pPr>
            <w:pStyle w:val="TOC1"/>
            <w:rPr>
              <w:ins w:id="168" w:author="fishman netanel" w:date="2025-06-11T07:34:00Z"/>
              <w:rFonts w:asciiTheme="minorHAnsi" w:eastAsiaTheme="minorEastAsia" w:hAnsiTheme="minorHAnsi"/>
              <w:b w:val="0"/>
              <w:bCs w:val="0"/>
              <w:color w:val="auto"/>
              <w:kern w:val="2"/>
              <w:rtl/>
              <w:lang w:bidi="he-IL"/>
              <w14:ligatures w14:val="standardContextual"/>
              <w:rPrChange w:id="169" w:author="fishman netanel" w:date="2025-06-11T08:10:00Z">
                <w:rPr>
                  <w:ins w:id="170" w:author="fishman netanel" w:date="2025-06-11T07:34:00Z"/>
                  <w:rFonts w:asciiTheme="minorHAnsi" w:eastAsiaTheme="minorEastAsia" w:hAnsiTheme="minorHAnsi"/>
                  <w:color w:val="auto"/>
                  <w:kern w:val="2"/>
                  <w:rtl/>
                  <w14:ligatures w14:val="standardContextual"/>
                </w:rPr>
              </w:rPrChange>
            </w:rPr>
            <w:pPrChange w:id="171" w:author="fishman netanel" w:date="2025-06-11T08:10:00Z">
              <w:pPr>
                <w:pStyle w:val="TOC1"/>
                <w:bidi/>
              </w:pPr>
            </w:pPrChange>
          </w:pPr>
          <w:ins w:id="172" w:author="fishman netanel" w:date="2025-06-11T07:34:00Z">
            <w:r w:rsidRPr="005908E1">
              <w:rPr>
                <w:rStyle w:val="Hyperlink"/>
                <w:b w:val="0"/>
                <w:bCs w:val="0"/>
                <w:rtl/>
                <w:rPrChange w:id="173" w:author="fishman netanel" w:date="2025-06-11T08:10:00Z">
                  <w:rPr>
                    <w:rStyle w:val="Hyperlink"/>
                    <w:rtl/>
                  </w:rPr>
                </w:rPrChange>
              </w:rPr>
              <w:fldChar w:fldCharType="begin"/>
            </w:r>
            <w:r w:rsidRPr="005908E1">
              <w:rPr>
                <w:rStyle w:val="Hyperlink"/>
                <w:b w:val="0"/>
                <w:bCs w:val="0"/>
                <w:rtl/>
                <w:lang w:bidi="he-IL"/>
                <w:rPrChange w:id="174" w:author="fishman netanel" w:date="2025-06-11T08:10:00Z">
                  <w:rPr>
                    <w:rStyle w:val="Hyperlink"/>
                    <w:rtl/>
                  </w:rPr>
                </w:rPrChange>
              </w:rPr>
              <w:instrText xml:space="preserve"> </w:instrText>
            </w:r>
            <w:r w:rsidRPr="005908E1">
              <w:rPr>
                <w:b w:val="0"/>
                <w:bCs w:val="0"/>
                <w:rPrChange w:id="175" w:author="fishman netanel" w:date="2025-06-11T08:10:00Z">
                  <w:rPr/>
                </w:rPrChange>
              </w:rPr>
              <w:instrText>HYPERLINK \l "_Toc200519664</w:instrText>
            </w:r>
            <w:r w:rsidRPr="005908E1">
              <w:rPr>
                <w:b w:val="0"/>
                <w:bCs w:val="0"/>
                <w:rtl/>
                <w:lang w:bidi="he-IL"/>
                <w:rPrChange w:id="176" w:author="fishman netanel" w:date="2025-06-11T08:10:00Z">
                  <w:rPr>
                    <w:rtl/>
                  </w:rPr>
                </w:rPrChange>
              </w:rPr>
              <w:instrText>"</w:instrText>
            </w:r>
            <w:r w:rsidRPr="005908E1">
              <w:rPr>
                <w:rStyle w:val="Hyperlink"/>
                <w:b w:val="0"/>
                <w:bCs w:val="0"/>
                <w:rtl/>
                <w:lang w:bidi="he-IL"/>
                <w:rPrChange w:id="177"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178" w:author="fishman netanel" w:date="2025-06-11T08:10:00Z">
                  <w:rPr>
                    <w:rStyle w:val="Hyperlink"/>
                    <w:rtl/>
                  </w:rPr>
                </w:rPrChange>
              </w:rPr>
              <w:fldChar w:fldCharType="separate"/>
            </w:r>
            <w:r w:rsidRPr="005908E1">
              <w:rPr>
                <w:rStyle w:val="Hyperlink"/>
                <w:b w:val="0"/>
                <w:bCs w:val="0"/>
                <w:rPrChange w:id="179" w:author="fishman netanel" w:date="2025-06-11T08:10:00Z">
                  <w:rPr>
                    <w:rStyle w:val="Hyperlink"/>
                  </w:rPr>
                </w:rPrChange>
              </w:rPr>
              <w:t>2. Data and Methods</w:t>
            </w:r>
            <w:r w:rsidRPr="005908E1">
              <w:rPr>
                <w:b w:val="0"/>
                <w:bCs w:val="0"/>
                <w:webHidden/>
                <w:rtl/>
                <w:lang w:bidi="he-IL"/>
                <w:rPrChange w:id="180" w:author="fishman netanel" w:date="2025-06-11T08:10:00Z">
                  <w:rPr>
                    <w:webHidden/>
                    <w:rtl/>
                  </w:rPr>
                </w:rPrChange>
              </w:rPr>
              <w:tab/>
            </w:r>
            <w:r w:rsidRPr="005908E1">
              <w:rPr>
                <w:b w:val="0"/>
                <w:bCs w:val="0"/>
                <w:webHidden/>
                <w:rtl/>
                <w:rPrChange w:id="181" w:author="fishman netanel" w:date="2025-06-11T08:10:00Z">
                  <w:rPr>
                    <w:webHidden/>
                    <w:rtl/>
                  </w:rPr>
                </w:rPrChange>
              </w:rPr>
              <w:fldChar w:fldCharType="begin"/>
            </w:r>
            <w:r w:rsidRPr="005908E1">
              <w:rPr>
                <w:b w:val="0"/>
                <w:bCs w:val="0"/>
                <w:webHidden/>
                <w:rtl/>
                <w:lang w:bidi="he-IL"/>
                <w:rPrChange w:id="182" w:author="fishman netanel" w:date="2025-06-11T08:10:00Z">
                  <w:rPr>
                    <w:webHidden/>
                    <w:rtl/>
                  </w:rPr>
                </w:rPrChange>
              </w:rPr>
              <w:instrText xml:space="preserve"> </w:instrText>
            </w:r>
            <w:r w:rsidRPr="005908E1">
              <w:rPr>
                <w:b w:val="0"/>
                <w:bCs w:val="0"/>
                <w:webHidden/>
                <w:rPrChange w:id="183" w:author="fishman netanel" w:date="2025-06-11T08:10:00Z">
                  <w:rPr>
                    <w:webHidden/>
                  </w:rPr>
                </w:rPrChange>
              </w:rPr>
              <w:instrText>PAGEREF</w:instrText>
            </w:r>
            <w:r w:rsidRPr="005908E1">
              <w:rPr>
                <w:b w:val="0"/>
                <w:bCs w:val="0"/>
                <w:webHidden/>
                <w:rtl/>
                <w:lang w:bidi="he-IL"/>
                <w:rPrChange w:id="184" w:author="fishman netanel" w:date="2025-06-11T08:10:00Z">
                  <w:rPr>
                    <w:webHidden/>
                    <w:rtl/>
                  </w:rPr>
                </w:rPrChange>
              </w:rPr>
              <w:instrText xml:space="preserve"> _</w:instrText>
            </w:r>
            <w:r w:rsidRPr="005908E1">
              <w:rPr>
                <w:b w:val="0"/>
                <w:bCs w:val="0"/>
                <w:webHidden/>
                <w:rPrChange w:id="185" w:author="fishman netanel" w:date="2025-06-11T08:10:00Z">
                  <w:rPr>
                    <w:webHidden/>
                  </w:rPr>
                </w:rPrChange>
              </w:rPr>
              <w:instrText>Toc200519664 \h</w:instrText>
            </w:r>
            <w:r w:rsidRPr="005908E1">
              <w:rPr>
                <w:b w:val="0"/>
                <w:bCs w:val="0"/>
                <w:webHidden/>
                <w:rtl/>
                <w:lang w:bidi="he-IL"/>
                <w:rPrChange w:id="186" w:author="fishman netanel" w:date="2025-06-11T08:10:00Z">
                  <w:rPr>
                    <w:webHidden/>
                    <w:rtl/>
                  </w:rPr>
                </w:rPrChange>
              </w:rPr>
              <w:instrText xml:space="preserve"> </w:instrText>
            </w:r>
          </w:ins>
          <w:r w:rsidRPr="00D91212">
            <w:rPr>
              <w:b w:val="0"/>
              <w:bCs w:val="0"/>
              <w:webHidden/>
              <w:rtl/>
            </w:rPr>
          </w:r>
          <w:r w:rsidRPr="005908E1">
            <w:rPr>
              <w:b w:val="0"/>
              <w:bCs w:val="0"/>
              <w:webHidden/>
              <w:rtl/>
              <w:rPrChange w:id="187" w:author="fishman netanel" w:date="2025-06-11T08:10:00Z">
                <w:rPr>
                  <w:webHidden/>
                  <w:rtl/>
                </w:rPr>
              </w:rPrChange>
            </w:rPr>
            <w:fldChar w:fldCharType="separate"/>
          </w:r>
          <w:ins w:id="188" w:author="fishman netanel" w:date="2025-06-11T07:34:00Z">
            <w:r w:rsidRPr="005908E1">
              <w:rPr>
                <w:b w:val="0"/>
                <w:bCs w:val="0"/>
                <w:webHidden/>
                <w:rtl/>
                <w:lang w:bidi="he-IL"/>
                <w:rPrChange w:id="189" w:author="fishman netanel" w:date="2025-06-11T08:10:00Z">
                  <w:rPr>
                    <w:webHidden/>
                    <w:rtl/>
                  </w:rPr>
                </w:rPrChange>
              </w:rPr>
              <w:t>11</w:t>
            </w:r>
            <w:r w:rsidRPr="005908E1">
              <w:rPr>
                <w:b w:val="0"/>
                <w:bCs w:val="0"/>
                <w:webHidden/>
                <w:rtl/>
                <w:rPrChange w:id="190" w:author="fishman netanel" w:date="2025-06-11T08:10:00Z">
                  <w:rPr>
                    <w:webHidden/>
                    <w:rtl/>
                  </w:rPr>
                </w:rPrChange>
              </w:rPr>
              <w:fldChar w:fldCharType="end"/>
            </w:r>
            <w:r w:rsidRPr="005908E1">
              <w:rPr>
                <w:rStyle w:val="Hyperlink"/>
                <w:b w:val="0"/>
                <w:bCs w:val="0"/>
                <w:rtl/>
                <w:rPrChange w:id="191" w:author="fishman netanel" w:date="2025-06-11T08:10:00Z">
                  <w:rPr>
                    <w:rStyle w:val="Hyperlink"/>
                    <w:rtl/>
                  </w:rPr>
                </w:rPrChange>
              </w:rPr>
              <w:fldChar w:fldCharType="end"/>
            </w:r>
          </w:ins>
        </w:p>
        <w:p w14:paraId="0080ABEC" w14:textId="760C0A1D" w:rsidR="00F6427D" w:rsidRPr="005908E1" w:rsidRDefault="00F6427D">
          <w:pPr>
            <w:pStyle w:val="TOC2"/>
            <w:rPr>
              <w:ins w:id="192" w:author="fishman netanel" w:date="2025-06-11T07:34:00Z"/>
              <w:rFonts w:asciiTheme="minorHAnsi" w:eastAsiaTheme="minorEastAsia" w:hAnsiTheme="minorHAnsi"/>
              <w:noProof/>
              <w:color w:val="auto"/>
              <w:kern w:val="2"/>
              <w:rtl/>
              <w14:ligatures w14:val="standardContextual"/>
            </w:rPr>
            <w:pPrChange w:id="193" w:author="fishman netanel" w:date="2025-06-11T08:12:00Z">
              <w:pPr>
                <w:pStyle w:val="TOC2"/>
                <w:bidi/>
              </w:pPr>
            </w:pPrChange>
          </w:pPr>
          <w:ins w:id="194"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"_Toc200519665</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rPr>
              <w:t xml:space="preserve">2.1 </w:t>
            </w:r>
            <w:r w:rsidRPr="005908E1">
              <w:rPr>
                <w:rStyle w:val="Hyperlink"/>
                <w:rFonts w:asciiTheme="minorBidi" w:hAnsiTheme="minorBidi"/>
                <w:noProof/>
                <w:lang w:bidi="en-US"/>
              </w:rPr>
              <w:t>Study Site and Experimental Design</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Toc200519665 \h</w:instrText>
            </w:r>
            <w:r w:rsidRPr="005908E1">
              <w:rPr>
                <w:noProof/>
                <w:webHidden/>
                <w:rtl/>
              </w:rPr>
              <w:instrText xml:space="preserve"> </w:instrText>
            </w:r>
          </w:ins>
          <w:r w:rsidRPr="005908E1">
            <w:rPr>
              <w:noProof/>
              <w:webHidden/>
              <w:rtl/>
            </w:rPr>
          </w:r>
          <w:r w:rsidRPr="005908E1">
            <w:rPr>
              <w:noProof/>
              <w:webHidden/>
              <w:rtl/>
            </w:rPr>
            <w:fldChar w:fldCharType="separate"/>
          </w:r>
          <w:ins w:id="195" w:author="fishman netanel" w:date="2025-06-11T07:34:00Z">
            <w:r w:rsidRPr="005908E1">
              <w:rPr>
                <w:noProof/>
                <w:webHidden/>
                <w:rtl/>
              </w:rPr>
              <w:t>11</w:t>
            </w:r>
            <w:r w:rsidRPr="005908E1">
              <w:rPr>
                <w:noProof/>
                <w:webHidden/>
                <w:rtl/>
              </w:rPr>
              <w:fldChar w:fldCharType="end"/>
            </w:r>
            <w:r w:rsidRPr="005908E1">
              <w:rPr>
                <w:rStyle w:val="Hyperlink"/>
                <w:noProof/>
                <w:rtl/>
              </w:rPr>
              <w:fldChar w:fldCharType="end"/>
            </w:r>
          </w:ins>
        </w:p>
        <w:p w14:paraId="63503800" w14:textId="56F66ABD" w:rsidR="00F6427D" w:rsidRPr="005908E1" w:rsidRDefault="00F6427D">
          <w:pPr>
            <w:pStyle w:val="TOC2"/>
            <w:rPr>
              <w:ins w:id="196" w:author="fishman netanel" w:date="2025-06-11T07:34:00Z"/>
              <w:rFonts w:asciiTheme="minorHAnsi" w:eastAsiaTheme="minorEastAsia" w:hAnsiTheme="minorHAnsi"/>
              <w:noProof/>
              <w:color w:val="auto"/>
              <w:kern w:val="2"/>
              <w:rtl/>
              <w14:ligatures w14:val="standardContextual"/>
            </w:rPr>
            <w:pPrChange w:id="197" w:author="fishman netanel" w:date="2025-06-11T08:12:00Z">
              <w:pPr>
                <w:pStyle w:val="TOC2"/>
                <w:bidi/>
              </w:pPr>
            </w:pPrChange>
          </w:pPr>
          <w:ins w:id="198"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"_Toc200519666</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2.2. Field Measurements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Toc200519666 \h</w:instrText>
            </w:r>
            <w:r w:rsidRPr="005908E1">
              <w:rPr>
                <w:noProof/>
                <w:webHidden/>
                <w:rtl/>
              </w:rPr>
              <w:instrText xml:space="preserve"> </w:instrText>
            </w:r>
          </w:ins>
          <w:r w:rsidRPr="005908E1">
            <w:rPr>
              <w:noProof/>
              <w:webHidden/>
              <w:rtl/>
            </w:rPr>
          </w:r>
          <w:r w:rsidRPr="005908E1">
            <w:rPr>
              <w:noProof/>
              <w:webHidden/>
              <w:rtl/>
            </w:rPr>
            <w:fldChar w:fldCharType="separate"/>
          </w:r>
          <w:ins w:id="199" w:author="fishman netanel" w:date="2025-06-11T07:34:00Z">
            <w:r w:rsidRPr="005908E1">
              <w:rPr>
                <w:noProof/>
                <w:webHidden/>
                <w:rtl/>
              </w:rPr>
              <w:t>12</w:t>
            </w:r>
            <w:r w:rsidRPr="005908E1">
              <w:rPr>
                <w:noProof/>
                <w:webHidden/>
                <w:rtl/>
              </w:rPr>
              <w:fldChar w:fldCharType="end"/>
            </w:r>
            <w:r w:rsidRPr="005908E1">
              <w:rPr>
                <w:rStyle w:val="Hyperlink"/>
                <w:noProof/>
                <w:rtl/>
              </w:rPr>
              <w:fldChar w:fldCharType="end"/>
            </w:r>
          </w:ins>
        </w:p>
        <w:p w14:paraId="17814BD8" w14:textId="407C9408" w:rsidR="00F6427D" w:rsidRPr="005908E1" w:rsidRDefault="00F6427D">
          <w:pPr>
            <w:pStyle w:val="TOC2"/>
            <w:rPr>
              <w:ins w:id="200" w:author="fishman netanel" w:date="2025-06-11T07:34:00Z"/>
              <w:rFonts w:asciiTheme="minorHAnsi" w:eastAsiaTheme="minorEastAsia" w:hAnsiTheme="minorHAnsi"/>
              <w:noProof/>
              <w:color w:val="auto"/>
              <w:kern w:val="2"/>
              <w:rtl/>
              <w14:ligatures w14:val="standardContextual"/>
            </w:rPr>
            <w:pPrChange w:id="201" w:author="fishman netanel" w:date="2025-06-11T08:12:00Z">
              <w:pPr>
                <w:pStyle w:val="TOC2"/>
                <w:bidi/>
              </w:pPr>
            </w:pPrChange>
          </w:pPr>
          <w:ins w:id="202"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"_Toc200519667</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2.3. UAV Platform and Spectral Data Acquisition</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Toc200519667 \h</w:instrText>
            </w:r>
            <w:r w:rsidRPr="005908E1">
              <w:rPr>
                <w:noProof/>
                <w:webHidden/>
                <w:rtl/>
              </w:rPr>
              <w:instrText xml:space="preserve"> </w:instrText>
            </w:r>
          </w:ins>
          <w:r w:rsidRPr="005908E1">
            <w:rPr>
              <w:noProof/>
              <w:webHidden/>
              <w:rtl/>
            </w:rPr>
          </w:r>
          <w:r w:rsidRPr="005908E1">
            <w:rPr>
              <w:noProof/>
              <w:webHidden/>
              <w:rtl/>
            </w:rPr>
            <w:fldChar w:fldCharType="separate"/>
          </w:r>
          <w:ins w:id="203" w:author="fishman netanel" w:date="2025-06-11T07:34:00Z">
            <w:r w:rsidRPr="005908E1">
              <w:rPr>
                <w:noProof/>
                <w:webHidden/>
                <w:rtl/>
              </w:rPr>
              <w:t>13</w:t>
            </w:r>
            <w:r w:rsidRPr="005908E1">
              <w:rPr>
                <w:noProof/>
                <w:webHidden/>
                <w:rtl/>
              </w:rPr>
              <w:fldChar w:fldCharType="end"/>
            </w:r>
            <w:r w:rsidRPr="005908E1">
              <w:rPr>
                <w:rStyle w:val="Hyperlink"/>
                <w:noProof/>
                <w:rtl/>
              </w:rPr>
              <w:fldChar w:fldCharType="end"/>
            </w:r>
          </w:ins>
        </w:p>
        <w:p w14:paraId="5647555D" w14:textId="11F2F012" w:rsidR="00F6427D" w:rsidRPr="005908E1" w:rsidRDefault="00F6427D">
          <w:pPr>
            <w:pStyle w:val="TOC2"/>
            <w:rPr>
              <w:ins w:id="204" w:author="fishman netanel" w:date="2025-06-11T07:34:00Z"/>
              <w:rFonts w:asciiTheme="minorHAnsi" w:eastAsiaTheme="minorEastAsia" w:hAnsiTheme="minorHAnsi"/>
              <w:noProof/>
              <w:color w:val="auto"/>
              <w:kern w:val="2"/>
              <w:rtl/>
              <w14:ligatures w14:val="standardContextual"/>
            </w:rPr>
            <w:pPrChange w:id="205" w:author="fishman netanel" w:date="2025-06-11T08:12:00Z">
              <w:pPr>
                <w:pStyle w:val="TOC2"/>
                <w:bidi/>
              </w:pPr>
            </w:pPrChange>
          </w:pPr>
          <w:ins w:id="206"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"_Toc200519668</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2.4. Spectral Data Processing</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Toc200519668 \h</w:instrText>
            </w:r>
            <w:r w:rsidRPr="005908E1">
              <w:rPr>
                <w:noProof/>
                <w:webHidden/>
                <w:rtl/>
              </w:rPr>
              <w:instrText xml:space="preserve"> </w:instrText>
            </w:r>
          </w:ins>
          <w:r w:rsidRPr="005908E1">
            <w:rPr>
              <w:noProof/>
              <w:webHidden/>
              <w:rtl/>
            </w:rPr>
          </w:r>
          <w:r w:rsidRPr="005908E1">
            <w:rPr>
              <w:noProof/>
              <w:webHidden/>
              <w:rtl/>
            </w:rPr>
            <w:fldChar w:fldCharType="separate"/>
          </w:r>
          <w:ins w:id="207" w:author="fishman netanel" w:date="2025-06-11T07:34:00Z">
            <w:r w:rsidRPr="005908E1">
              <w:rPr>
                <w:noProof/>
                <w:webHidden/>
                <w:rtl/>
              </w:rPr>
              <w:t>13</w:t>
            </w:r>
            <w:r w:rsidRPr="005908E1">
              <w:rPr>
                <w:noProof/>
                <w:webHidden/>
                <w:rtl/>
              </w:rPr>
              <w:fldChar w:fldCharType="end"/>
            </w:r>
            <w:r w:rsidRPr="005908E1">
              <w:rPr>
                <w:rStyle w:val="Hyperlink"/>
                <w:noProof/>
                <w:rtl/>
              </w:rPr>
              <w:fldChar w:fldCharType="end"/>
            </w:r>
          </w:ins>
        </w:p>
        <w:p w14:paraId="09A2BDF6" w14:textId="7A102022" w:rsidR="00F6427D" w:rsidRPr="005908E1" w:rsidRDefault="00F6427D">
          <w:pPr>
            <w:pStyle w:val="TOC1"/>
            <w:rPr>
              <w:ins w:id="208" w:author="fishman netanel" w:date="2025-06-11T07:34:00Z"/>
              <w:rFonts w:asciiTheme="minorHAnsi" w:eastAsiaTheme="minorEastAsia" w:hAnsiTheme="minorHAnsi"/>
              <w:b w:val="0"/>
              <w:bCs w:val="0"/>
              <w:color w:val="auto"/>
              <w:kern w:val="2"/>
              <w:rtl/>
              <w:lang w:bidi="he-IL"/>
              <w14:ligatures w14:val="standardContextual"/>
              <w:rPrChange w:id="209" w:author="fishman netanel" w:date="2025-06-11T08:10:00Z">
                <w:rPr>
                  <w:ins w:id="210" w:author="fishman netanel" w:date="2025-06-11T07:34:00Z"/>
                  <w:rFonts w:asciiTheme="minorHAnsi" w:eastAsiaTheme="minorEastAsia" w:hAnsiTheme="minorHAnsi"/>
                  <w:color w:val="auto"/>
                  <w:kern w:val="2"/>
                  <w:rtl/>
                  <w14:ligatures w14:val="standardContextual"/>
                </w:rPr>
              </w:rPrChange>
            </w:rPr>
            <w:pPrChange w:id="211" w:author="fishman netanel" w:date="2025-06-11T08:10:00Z">
              <w:pPr>
                <w:pStyle w:val="TOC1"/>
                <w:bidi/>
              </w:pPr>
            </w:pPrChange>
          </w:pPr>
          <w:ins w:id="212" w:author="fishman netanel" w:date="2025-06-11T07:34:00Z">
            <w:r w:rsidRPr="005908E1">
              <w:rPr>
                <w:rStyle w:val="Hyperlink"/>
                <w:b w:val="0"/>
                <w:bCs w:val="0"/>
                <w:rtl/>
                <w:rPrChange w:id="213" w:author="fishman netanel" w:date="2025-06-11T08:10:00Z">
                  <w:rPr>
                    <w:rStyle w:val="Hyperlink"/>
                    <w:rtl/>
                  </w:rPr>
                </w:rPrChange>
              </w:rPr>
              <w:fldChar w:fldCharType="begin"/>
            </w:r>
            <w:r w:rsidRPr="005908E1">
              <w:rPr>
                <w:rStyle w:val="Hyperlink"/>
                <w:b w:val="0"/>
                <w:bCs w:val="0"/>
                <w:rtl/>
                <w:lang w:bidi="he-IL"/>
                <w:rPrChange w:id="214" w:author="fishman netanel" w:date="2025-06-11T08:10:00Z">
                  <w:rPr>
                    <w:rStyle w:val="Hyperlink"/>
                    <w:rtl/>
                  </w:rPr>
                </w:rPrChange>
              </w:rPr>
              <w:instrText xml:space="preserve"> </w:instrText>
            </w:r>
            <w:r w:rsidRPr="005908E1">
              <w:rPr>
                <w:b w:val="0"/>
                <w:bCs w:val="0"/>
                <w:rPrChange w:id="215" w:author="fishman netanel" w:date="2025-06-11T08:10:00Z">
                  <w:rPr/>
                </w:rPrChange>
              </w:rPr>
              <w:instrText>HYPERLINK \l "_Toc200519669</w:instrText>
            </w:r>
            <w:r w:rsidRPr="005908E1">
              <w:rPr>
                <w:b w:val="0"/>
                <w:bCs w:val="0"/>
                <w:rtl/>
                <w:lang w:bidi="he-IL"/>
                <w:rPrChange w:id="216" w:author="fishman netanel" w:date="2025-06-11T08:10:00Z">
                  <w:rPr>
                    <w:rtl/>
                  </w:rPr>
                </w:rPrChange>
              </w:rPr>
              <w:instrText>"</w:instrText>
            </w:r>
            <w:r w:rsidRPr="005908E1">
              <w:rPr>
                <w:rStyle w:val="Hyperlink"/>
                <w:b w:val="0"/>
                <w:bCs w:val="0"/>
                <w:rtl/>
                <w:lang w:bidi="he-IL"/>
                <w:rPrChange w:id="217"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218" w:author="fishman netanel" w:date="2025-06-11T08:10:00Z">
                  <w:rPr>
                    <w:rStyle w:val="Hyperlink"/>
                    <w:rtl/>
                  </w:rPr>
                </w:rPrChange>
              </w:rPr>
              <w:fldChar w:fldCharType="separate"/>
            </w:r>
            <w:r w:rsidRPr="005908E1">
              <w:rPr>
                <w:rStyle w:val="Hyperlink"/>
                <w:b w:val="0"/>
                <w:bCs w:val="0"/>
                <w:rPrChange w:id="219" w:author="fishman netanel" w:date="2025-06-11T08:10:00Z">
                  <w:rPr>
                    <w:rStyle w:val="Hyperlink"/>
                  </w:rPr>
                </w:rPrChange>
              </w:rPr>
              <w:t>3. Predictive Models</w:t>
            </w:r>
            <w:r w:rsidRPr="005908E1">
              <w:rPr>
                <w:b w:val="0"/>
                <w:bCs w:val="0"/>
                <w:webHidden/>
                <w:rtl/>
                <w:lang w:bidi="he-IL"/>
                <w:rPrChange w:id="220" w:author="fishman netanel" w:date="2025-06-11T08:10:00Z">
                  <w:rPr>
                    <w:webHidden/>
                    <w:rtl/>
                  </w:rPr>
                </w:rPrChange>
              </w:rPr>
              <w:tab/>
            </w:r>
            <w:r w:rsidRPr="005908E1">
              <w:rPr>
                <w:b w:val="0"/>
                <w:bCs w:val="0"/>
                <w:webHidden/>
                <w:rtl/>
                <w:rPrChange w:id="221" w:author="fishman netanel" w:date="2025-06-11T08:10:00Z">
                  <w:rPr>
                    <w:webHidden/>
                    <w:rtl/>
                  </w:rPr>
                </w:rPrChange>
              </w:rPr>
              <w:fldChar w:fldCharType="begin"/>
            </w:r>
            <w:r w:rsidRPr="005908E1">
              <w:rPr>
                <w:b w:val="0"/>
                <w:bCs w:val="0"/>
                <w:webHidden/>
                <w:rtl/>
                <w:lang w:bidi="he-IL"/>
                <w:rPrChange w:id="222" w:author="fishman netanel" w:date="2025-06-11T08:10:00Z">
                  <w:rPr>
                    <w:webHidden/>
                    <w:rtl/>
                  </w:rPr>
                </w:rPrChange>
              </w:rPr>
              <w:instrText xml:space="preserve"> </w:instrText>
            </w:r>
            <w:r w:rsidRPr="005908E1">
              <w:rPr>
                <w:b w:val="0"/>
                <w:bCs w:val="0"/>
                <w:webHidden/>
                <w:rPrChange w:id="223" w:author="fishman netanel" w:date="2025-06-11T08:10:00Z">
                  <w:rPr>
                    <w:webHidden/>
                  </w:rPr>
                </w:rPrChange>
              </w:rPr>
              <w:instrText>PAGEREF</w:instrText>
            </w:r>
            <w:r w:rsidRPr="005908E1">
              <w:rPr>
                <w:b w:val="0"/>
                <w:bCs w:val="0"/>
                <w:webHidden/>
                <w:rtl/>
                <w:lang w:bidi="he-IL"/>
                <w:rPrChange w:id="224" w:author="fishman netanel" w:date="2025-06-11T08:10:00Z">
                  <w:rPr>
                    <w:webHidden/>
                    <w:rtl/>
                  </w:rPr>
                </w:rPrChange>
              </w:rPr>
              <w:instrText xml:space="preserve"> _</w:instrText>
            </w:r>
            <w:r w:rsidRPr="005908E1">
              <w:rPr>
                <w:b w:val="0"/>
                <w:bCs w:val="0"/>
                <w:webHidden/>
                <w:rPrChange w:id="225" w:author="fishman netanel" w:date="2025-06-11T08:10:00Z">
                  <w:rPr>
                    <w:webHidden/>
                  </w:rPr>
                </w:rPrChange>
              </w:rPr>
              <w:instrText>Toc200519669 \h</w:instrText>
            </w:r>
            <w:r w:rsidRPr="005908E1">
              <w:rPr>
                <w:b w:val="0"/>
                <w:bCs w:val="0"/>
                <w:webHidden/>
                <w:rtl/>
                <w:lang w:bidi="he-IL"/>
                <w:rPrChange w:id="226" w:author="fishman netanel" w:date="2025-06-11T08:10:00Z">
                  <w:rPr>
                    <w:webHidden/>
                    <w:rtl/>
                  </w:rPr>
                </w:rPrChange>
              </w:rPr>
              <w:instrText xml:space="preserve"> </w:instrText>
            </w:r>
          </w:ins>
          <w:r w:rsidRPr="00D91212">
            <w:rPr>
              <w:b w:val="0"/>
              <w:bCs w:val="0"/>
              <w:webHidden/>
              <w:rtl/>
            </w:rPr>
          </w:r>
          <w:r w:rsidRPr="005908E1">
            <w:rPr>
              <w:b w:val="0"/>
              <w:bCs w:val="0"/>
              <w:webHidden/>
              <w:rtl/>
              <w:rPrChange w:id="227" w:author="fishman netanel" w:date="2025-06-11T08:10:00Z">
                <w:rPr>
                  <w:webHidden/>
                  <w:rtl/>
                </w:rPr>
              </w:rPrChange>
            </w:rPr>
            <w:fldChar w:fldCharType="separate"/>
          </w:r>
          <w:ins w:id="228" w:author="fishman netanel" w:date="2025-06-11T07:34:00Z">
            <w:r w:rsidRPr="005908E1">
              <w:rPr>
                <w:b w:val="0"/>
                <w:bCs w:val="0"/>
                <w:webHidden/>
                <w:rtl/>
                <w:lang w:bidi="he-IL"/>
                <w:rPrChange w:id="229" w:author="fishman netanel" w:date="2025-06-11T08:10:00Z">
                  <w:rPr>
                    <w:webHidden/>
                    <w:rtl/>
                  </w:rPr>
                </w:rPrChange>
              </w:rPr>
              <w:t>15</w:t>
            </w:r>
            <w:r w:rsidRPr="005908E1">
              <w:rPr>
                <w:b w:val="0"/>
                <w:bCs w:val="0"/>
                <w:webHidden/>
                <w:rtl/>
                <w:rPrChange w:id="230" w:author="fishman netanel" w:date="2025-06-11T08:10:00Z">
                  <w:rPr>
                    <w:webHidden/>
                    <w:rtl/>
                  </w:rPr>
                </w:rPrChange>
              </w:rPr>
              <w:fldChar w:fldCharType="end"/>
            </w:r>
            <w:r w:rsidRPr="005908E1">
              <w:rPr>
                <w:rStyle w:val="Hyperlink"/>
                <w:b w:val="0"/>
                <w:bCs w:val="0"/>
                <w:rtl/>
                <w:rPrChange w:id="231" w:author="fishman netanel" w:date="2025-06-11T08:10:00Z">
                  <w:rPr>
                    <w:rStyle w:val="Hyperlink"/>
                    <w:rtl/>
                  </w:rPr>
                </w:rPrChange>
              </w:rPr>
              <w:fldChar w:fldCharType="end"/>
            </w:r>
          </w:ins>
        </w:p>
        <w:p w14:paraId="435E2C6E" w14:textId="119B23F3" w:rsidR="00F6427D" w:rsidRPr="005908E1" w:rsidRDefault="00F6427D">
          <w:pPr>
            <w:pStyle w:val="TOC2"/>
            <w:rPr>
              <w:ins w:id="232" w:author="fishman netanel" w:date="2025-06-11T07:34:00Z"/>
              <w:rFonts w:asciiTheme="minorHAnsi" w:eastAsiaTheme="minorEastAsia" w:hAnsiTheme="minorHAnsi"/>
              <w:noProof/>
              <w:color w:val="auto"/>
              <w:kern w:val="2"/>
              <w:rtl/>
              <w14:ligatures w14:val="standardContextual"/>
            </w:rPr>
            <w:pPrChange w:id="233" w:author="fishman netanel" w:date="2025-06-11T08:12:00Z">
              <w:pPr>
                <w:pStyle w:val="TOC2"/>
                <w:bidi/>
              </w:pPr>
            </w:pPrChange>
          </w:pPr>
          <w:ins w:id="234"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"_Toc200519670</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3.1. Spectral Indices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Toc200519670 \h</w:instrText>
            </w:r>
            <w:r w:rsidRPr="005908E1">
              <w:rPr>
                <w:noProof/>
                <w:webHidden/>
                <w:rtl/>
              </w:rPr>
              <w:instrText xml:space="preserve"> </w:instrText>
            </w:r>
          </w:ins>
          <w:r w:rsidRPr="005908E1">
            <w:rPr>
              <w:noProof/>
              <w:webHidden/>
              <w:rtl/>
            </w:rPr>
          </w:r>
          <w:r w:rsidRPr="005908E1">
            <w:rPr>
              <w:noProof/>
              <w:webHidden/>
              <w:rtl/>
            </w:rPr>
            <w:fldChar w:fldCharType="separate"/>
          </w:r>
          <w:ins w:id="235" w:author="fishman netanel" w:date="2025-06-11T07:34:00Z">
            <w:r w:rsidRPr="005908E1">
              <w:rPr>
                <w:noProof/>
                <w:webHidden/>
                <w:rtl/>
              </w:rPr>
              <w:t>15</w:t>
            </w:r>
            <w:r w:rsidRPr="005908E1">
              <w:rPr>
                <w:noProof/>
                <w:webHidden/>
                <w:rtl/>
              </w:rPr>
              <w:fldChar w:fldCharType="end"/>
            </w:r>
            <w:r w:rsidRPr="005908E1">
              <w:rPr>
                <w:rStyle w:val="Hyperlink"/>
                <w:noProof/>
                <w:rtl/>
              </w:rPr>
              <w:fldChar w:fldCharType="end"/>
            </w:r>
          </w:ins>
        </w:p>
        <w:p w14:paraId="0EDB5C4B" w14:textId="61FE3842" w:rsidR="00F6427D" w:rsidRPr="005908E1" w:rsidRDefault="00F6427D">
          <w:pPr>
            <w:pStyle w:val="TOC2"/>
            <w:rPr>
              <w:ins w:id="236" w:author="fishman netanel" w:date="2025-06-11T07:34:00Z"/>
              <w:rFonts w:asciiTheme="minorHAnsi" w:eastAsiaTheme="minorEastAsia" w:hAnsiTheme="minorHAnsi"/>
              <w:noProof/>
              <w:color w:val="auto"/>
              <w:kern w:val="2"/>
              <w:rtl/>
              <w14:ligatures w14:val="standardContextual"/>
            </w:rPr>
            <w:pPrChange w:id="237" w:author="fishman netanel" w:date="2025-06-11T08:12:00Z">
              <w:pPr>
                <w:pStyle w:val="TOC2"/>
                <w:bidi/>
              </w:pPr>
            </w:pPrChange>
          </w:pPr>
          <w:ins w:id="238"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"_Toc200519671</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3.2. Machine Learning Algorithms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Toc200519671 \h</w:instrText>
            </w:r>
            <w:r w:rsidRPr="005908E1">
              <w:rPr>
                <w:noProof/>
                <w:webHidden/>
                <w:rtl/>
              </w:rPr>
              <w:instrText xml:space="preserve"> </w:instrText>
            </w:r>
          </w:ins>
          <w:r w:rsidRPr="005908E1">
            <w:rPr>
              <w:noProof/>
              <w:webHidden/>
              <w:rtl/>
            </w:rPr>
          </w:r>
          <w:r w:rsidRPr="005908E1">
            <w:rPr>
              <w:noProof/>
              <w:webHidden/>
              <w:rtl/>
            </w:rPr>
            <w:fldChar w:fldCharType="separate"/>
          </w:r>
          <w:ins w:id="239" w:author="fishman netanel" w:date="2025-06-11T07:34:00Z">
            <w:r w:rsidRPr="005908E1">
              <w:rPr>
                <w:noProof/>
                <w:webHidden/>
                <w:rtl/>
              </w:rPr>
              <w:t>18</w:t>
            </w:r>
            <w:r w:rsidRPr="005908E1">
              <w:rPr>
                <w:noProof/>
                <w:webHidden/>
                <w:rtl/>
              </w:rPr>
              <w:fldChar w:fldCharType="end"/>
            </w:r>
            <w:r w:rsidRPr="005908E1">
              <w:rPr>
                <w:rStyle w:val="Hyperlink"/>
                <w:noProof/>
                <w:rtl/>
              </w:rPr>
              <w:fldChar w:fldCharType="end"/>
            </w:r>
          </w:ins>
        </w:p>
        <w:p w14:paraId="1070650B" w14:textId="5552C43C" w:rsidR="00F6427D" w:rsidRPr="005908E1" w:rsidRDefault="00F6427D">
          <w:pPr>
            <w:pStyle w:val="TOC2"/>
            <w:rPr>
              <w:ins w:id="240" w:author="fishman netanel" w:date="2025-06-11T07:34:00Z"/>
              <w:rFonts w:asciiTheme="minorHAnsi" w:eastAsiaTheme="minorEastAsia" w:hAnsiTheme="minorHAnsi"/>
              <w:noProof/>
              <w:color w:val="auto"/>
              <w:kern w:val="2"/>
              <w:rtl/>
              <w14:ligatures w14:val="standardContextual"/>
            </w:rPr>
            <w:pPrChange w:id="241" w:author="fishman netanel" w:date="2025-06-11T08:12:00Z">
              <w:pPr>
                <w:pStyle w:val="TOC2"/>
                <w:bidi/>
              </w:pPr>
            </w:pPrChange>
          </w:pPr>
          <w:ins w:id="242"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"_Toc200519672</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3.3. Statistical analysis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Toc200519672 \h</w:instrText>
            </w:r>
            <w:r w:rsidRPr="005908E1">
              <w:rPr>
                <w:noProof/>
                <w:webHidden/>
                <w:rtl/>
              </w:rPr>
              <w:instrText xml:space="preserve"> </w:instrText>
            </w:r>
          </w:ins>
          <w:r w:rsidRPr="005908E1">
            <w:rPr>
              <w:noProof/>
              <w:webHidden/>
              <w:rtl/>
            </w:rPr>
          </w:r>
          <w:r w:rsidRPr="005908E1">
            <w:rPr>
              <w:noProof/>
              <w:webHidden/>
              <w:rtl/>
            </w:rPr>
            <w:fldChar w:fldCharType="separate"/>
          </w:r>
          <w:ins w:id="243" w:author="fishman netanel" w:date="2025-06-11T07:34:00Z">
            <w:r w:rsidRPr="005908E1">
              <w:rPr>
                <w:noProof/>
                <w:webHidden/>
                <w:rtl/>
              </w:rPr>
              <w:t>20</w:t>
            </w:r>
            <w:r w:rsidRPr="005908E1">
              <w:rPr>
                <w:noProof/>
                <w:webHidden/>
                <w:rtl/>
              </w:rPr>
              <w:fldChar w:fldCharType="end"/>
            </w:r>
            <w:r w:rsidRPr="005908E1">
              <w:rPr>
                <w:rStyle w:val="Hyperlink"/>
                <w:noProof/>
                <w:rtl/>
              </w:rPr>
              <w:fldChar w:fldCharType="end"/>
            </w:r>
          </w:ins>
        </w:p>
        <w:p w14:paraId="42E10886" w14:textId="0D6D2F83" w:rsidR="00F6427D" w:rsidRPr="005908E1" w:rsidRDefault="00F6427D">
          <w:pPr>
            <w:pStyle w:val="TOC1"/>
            <w:rPr>
              <w:ins w:id="244" w:author="fishman netanel" w:date="2025-06-11T07:34:00Z"/>
              <w:rFonts w:asciiTheme="minorHAnsi" w:eastAsiaTheme="minorEastAsia" w:hAnsiTheme="minorHAnsi"/>
              <w:b w:val="0"/>
              <w:bCs w:val="0"/>
              <w:color w:val="auto"/>
              <w:kern w:val="2"/>
              <w:rtl/>
              <w:lang w:bidi="he-IL"/>
              <w14:ligatures w14:val="standardContextual"/>
              <w:rPrChange w:id="245" w:author="fishman netanel" w:date="2025-06-11T08:10:00Z">
                <w:rPr>
                  <w:ins w:id="246" w:author="fishman netanel" w:date="2025-06-11T07:34:00Z"/>
                  <w:rFonts w:asciiTheme="minorHAnsi" w:eastAsiaTheme="minorEastAsia" w:hAnsiTheme="minorHAnsi"/>
                  <w:color w:val="auto"/>
                  <w:kern w:val="2"/>
                  <w:rtl/>
                  <w14:ligatures w14:val="standardContextual"/>
                </w:rPr>
              </w:rPrChange>
            </w:rPr>
            <w:pPrChange w:id="247" w:author="fishman netanel" w:date="2025-06-11T08:10:00Z">
              <w:pPr>
                <w:pStyle w:val="TOC1"/>
                <w:bidi/>
              </w:pPr>
            </w:pPrChange>
          </w:pPr>
          <w:ins w:id="248" w:author="fishman netanel" w:date="2025-06-11T07:34:00Z">
            <w:r w:rsidRPr="005908E1">
              <w:rPr>
                <w:rStyle w:val="Hyperlink"/>
                <w:b w:val="0"/>
                <w:bCs w:val="0"/>
                <w:rtl/>
                <w:rPrChange w:id="249" w:author="fishman netanel" w:date="2025-06-11T08:10:00Z">
                  <w:rPr>
                    <w:rStyle w:val="Hyperlink"/>
                    <w:rtl/>
                  </w:rPr>
                </w:rPrChange>
              </w:rPr>
              <w:fldChar w:fldCharType="begin"/>
            </w:r>
            <w:r w:rsidRPr="005908E1">
              <w:rPr>
                <w:rStyle w:val="Hyperlink"/>
                <w:b w:val="0"/>
                <w:bCs w:val="0"/>
                <w:rtl/>
                <w:lang w:bidi="he-IL"/>
                <w:rPrChange w:id="250" w:author="fishman netanel" w:date="2025-06-11T08:10:00Z">
                  <w:rPr>
                    <w:rStyle w:val="Hyperlink"/>
                    <w:rtl/>
                  </w:rPr>
                </w:rPrChange>
              </w:rPr>
              <w:instrText xml:space="preserve"> </w:instrText>
            </w:r>
            <w:r w:rsidRPr="005908E1">
              <w:rPr>
                <w:b w:val="0"/>
                <w:bCs w:val="0"/>
                <w:rPrChange w:id="251" w:author="fishman netanel" w:date="2025-06-11T08:10:00Z">
                  <w:rPr/>
                </w:rPrChange>
              </w:rPr>
              <w:instrText>HYPERLINK \l "_Toc200519673</w:instrText>
            </w:r>
            <w:r w:rsidRPr="005908E1">
              <w:rPr>
                <w:b w:val="0"/>
                <w:bCs w:val="0"/>
                <w:rtl/>
                <w:lang w:bidi="he-IL"/>
                <w:rPrChange w:id="252" w:author="fishman netanel" w:date="2025-06-11T08:10:00Z">
                  <w:rPr>
                    <w:rtl/>
                  </w:rPr>
                </w:rPrChange>
              </w:rPr>
              <w:instrText>"</w:instrText>
            </w:r>
            <w:r w:rsidRPr="005908E1">
              <w:rPr>
                <w:rStyle w:val="Hyperlink"/>
                <w:b w:val="0"/>
                <w:bCs w:val="0"/>
                <w:rtl/>
                <w:lang w:bidi="he-IL"/>
                <w:rPrChange w:id="253"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254" w:author="fishman netanel" w:date="2025-06-11T08:10:00Z">
                  <w:rPr>
                    <w:rStyle w:val="Hyperlink"/>
                    <w:rtl/>
                  </w:rPr>
                </w:rPrChange>
              </w:rPr>
              <w:fldChar w:fldCharType="separate"/>
            </w:r>
            <w:r w:rsidRPr="005908E1">
              <w:rPr>
                <w:rStyle w:val="Hyperlink"/>
                <w:b w:val="0"/>
                <w:bCs w:val="0"/>
                <w:rPrChange w:id="255" w:author="fishman netanel" w:date="2025-06-11T08:10:00Z">
                  <w:rPr>
                    <w:rStyle w:val="Hyperlink"/>
                  </w:rPr>
                </w:rPrChange>
              </w:rPr>
              <w:t>4. Results</w:t>
            </w:r>
            <w:r w:rsidRPr="005908E1">
              <w:rPr>
                <w:b w:val="0"/>
                <w:bCs w:val="0"/>
                <w:webHidden/>
                <w:rtl/>
                <w:lang w:bidi="he-IL"/>
                <w:rPrChange w:id="256" w:author="fishman netanel" w:date="2025-06-11T08:10:00Z">
                  <w:rPr>
                    <w:webHidden/>
                    <w:rtl/>
                  </w:rPr>
                </w:rPrChange>
              </w:rPr>
              <w:tab/>
            </w:r>
            <w:r w:rsidRPr="005908E1">
              <w:rPr>
                <w:b w:val="0"/>
                <w:bCs w:val="0"/>
                <w:webHidden/>
                <w:rtl/>
                <w:rPrChange w:id="257" w:author="fishman netanel" w:date="2025-06-11T08:10:00Z">
                  <w:rPr>
                    <w:webHidden/>
                    <w:rtl/>
                  </w:rPr>
                </w:rPrChange>
              </w:rPr>
              <w:fldChar w:fldCharType="begin"/>
            </w:r>
            <w:r w:rsidRPr="005908E1">
              <w:rPr>
                <w:b w:val="0"/>
                <w:bCs w:val="0"/>
                <w:webHidden/>
                <w:rtl/>
                <w:lang w:bidi="he-IL"/>
                <w:rPrChange w:id="258" w:author="fishman netanel" w:date="2025-06-11T08:10:00Z">
                  <w:rPr>
                    <w:webHidden/>
                    <w:rtl/>
                  </w:rPr>
                </w:rPrChange>
              </w:rPr>
              <w:instrText xml:space="preserve"> </w:instrText>
            </w:r>
            <w:r w:rsidRPr="005908E1">
              <w:rPr>
                <w:b w:val="0"/>
                <w:bCs w:val="0"/>
                <w:webHidden/>
                <w:rPrChange w:id="259" w:author="fishman netanel" w:date="2025-06-11T08:10:00Z">
                  <w:rPr>
                    <w:webHidden/>
                  </w:rPr>
                </w:rPrChange>
              </w:rPr>
              <w:instrText>PAGEREF</w:instrText>
            </w:r>
            <w:r w:rsidRPr="005908E1">
              <w:rPr>
                <w:b w:val="0"/>
                <w:bCs w:val="0"/>
                <w:webHidden/>
                <w:rtl/>
                <w:lang w:bidi="he-IL"/>
                <w:rPrChange w:id="260" w:author="fishman netanel" w:date="2025-06-11T08:10:00Z">
                  <w:rPr>
                    <w:webHidden/>
                    <w:rtl/>
                  </w:rPr>
                </w:rPrChange>
              </w:rPr>
              <w:instrText xml:space="preserve"> _</w:instrText>
            </w:r>
            <w:r w:rsidRPr="005908E1">
              <w:rPr>
                <w:b w:val="0"/>
                <w:bCs w:val="0"/>
                <w:webHidden/>
                <w:rPrChange w:id="261" w:author="fishman netanel" w:date="2025-06-11T08:10:00Z">
                  <w:rPr>
                    <w:webHidden/>
                  </w:rPr>
                </w:rPrChange>
              </w:rPr>
              <w:instrText>Toc200519673 \h</w:instrText>
            </w:r>
            <w:r w:rsidRPr="005908E1">
              <w:rPr>
                <w:b w:val="0"/>
                <w:bCs w:val="0"/>
                <w:webHidden/>
                <w:rtl/>
                <w:lang w:bidi="he-IL"/>
                <w:rPrChange w:id="262" w:author="fishman netanel" w:date="2025-06-11T08:10:00Z">
                  <w:rPr>
                    <w:webHidden/>
                    <w:rtl/>
                  </w:rPr>
                </w:rPrChange>
              </w:rPr>
              <w:instrText xml:space="preserve"> </w:instrText>
            </w:r>
          </w:ins>
          <w:r w:rsidRPr="00D91212">
            <w:rPr>
              <w:b w:val="0"/>
              <w:bCs w:val="0"/>
              <w:webHidden/>
              <w:rtl/>
            </w:rPr>
          </w:r>
          <w:r w:rsidRPr="005908E1">
            <w:rPr>
              <w:b w:val="0"/>
              <w:bCs w:val="0"/>
              <w:webHidden/>
              <w:rtl/>
              <w:rPrChange w:id="263" w:author="fishman netanel" w:date="2025-06-11T08:10:00Z">
                <w:rPr>
                  <w:webHidden/>
                  <w:rtl/>
                </w:rPr>
              </w:rPrChange>
            </w:rPr>
            <w:fldChar w:fldCharType="separate"/>
          </w:r>
          <w:ins w:id="264" w:author="fishman netanel" w:date="2025-06-11T07:34:00Z">
            <w:r w:rsidRPr="005908E1">
              <w:rPr>
                <w:b w:val="0"/>
                <w:bCs w:val="0"/>
                <w:webHidden/>
                <w:rtl/>
                <w:lang w:bidi="he-IL"/>
                <w:rPrChange w:id="265" w:author="fishman netanel" w:date="2025-06-11T08:10:00Z">
                  <w:rPr>
                    <w:webHidden/>
                    <w:rtl/>
                  </w:rPr>
                </w:rPrChange>
              </w:rPr>
              <w:t>21</w:t>
            </w:r>
            <w:r w:rsidRPr="005908E1">
              <w:rPr>
                <w:b w:val="0"/>
                <w:bCs w:val="0"/>
                <w:webHidden/>
                <w:rtl/>
                <w:rPrChange w:id="266" w:author="fishman netanel" w:date="2025-06-11T08:10:00Z">
                  <w:rPr>
                    <w:webHidden/>
                    <w:rtl/>
                  </w:rPr>
                </w:rPrChange>
              </w:rPr>
              <w:fldChar w:fldCharType="end"/>
            </w:r>
            <w:r w:rsidRPr="005908E1">
              <w:rPr>
                <w:rStyle w:val="Hyperlink"/>
                <w:b w:val="0"/>
                <w:bCs w:val="0"/>
                <w:rtl/>
                <w:rPrChange w:id="267" w:author="fishman netanel" w:date="2025-06-11T08:10:00Z">
                  <w:rPr>
                    <w:rStyle w:val="Hyperlink"/>
                    <w:rtl/>
                  </w:rPr>
                </w:rPrChange>
              </w:rPr>
              <w:fldChar w:fldCharType="end"/>
            </w:r>
          </w:ins>
        </w:p>
        <w:p w14:paraId="4E10D8FE" w14:textId="18E52560" w:rsidR="00F6427D" w:rsidRPr="005908E1" w:rsidRDefault="00F6427D">
          <w:pPr>
            <w:pStyle w:val="TOC2"/>
            <w:rPr>
              <w:ins w:id="268" w:author="fishman netanel" w:date="2025-06-11T07:34:00Z"/>
              <w:rFonts w:asciiTheme="minorHAnsi" w:eastAsiaTheme="minorEastAsia" w:hAnsiTheme="minorHAnsi"/>
              <w:noProof/>
              <w:color w:val="auto"/>
              <w:kern w:val="2"/>
              <w:rtl/>
              <w14:ligatures w14:val="standardContextual"/>
            </w:rPr>
            <w:pPrChange w:id="269" w:author="fishman netanel" w:date="2025-06-11T08:12:00Z">
              <w:pPr>
                <w:pStyle w:val="TOC2"/>
                <w:bidi/>
              </w:pPr>
            </w:pPrChange>
          </w:pPr>
          <w:ins w:id="270"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"_Toc200519674</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4.1. Leaf Water Potential Dynamics and Correlation with Spectral Indices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Toc200519674 \h</w:instrText>
            </w:r>
            <w:r w:rsidRPr="005908E1">
              <w:rPr>
                <w:noProof/>
                <w:webHidden/>
                <w:rtl/>
              </w:rPr>
              <w:instrText xml:space="preserve"> </w:instrText>
            </w:r>
          </w:ins>
          <w:r w:rsidRPr="005908E1">
            <w:rPr>
              <w:noProof/>
              <w:webHidden/>
              <w:rtl/>
            </w:rPr>
          </w:r>
          <w:r w:rsidRPr="005908E1">
            <w:rPr>
              <w:noProof/>
              <w:webHidden/>
              <w:rtl/>
            </w:rPr>
            <w:fldChar w:fldCharType="separate"/>
          </w:r>
          <w:ins w:id="271" w:author="fishman netanel" w:date="2025-06-11T07:34:00Z">
            <w:r w:rsidRPr="005908E1">
              <w:rPr>
                <w:noProof/>
                <w:webHidden/>
                <w:rtl/>
              </w:rPr>
              <w:t>21</w:t>
            </w:r>
            <w:r w:rsidRPr="005908E1">
              <w:rPr>
                <w:noProof/>
                <w:webHidden/>
                <w:rtl/>
              </w:rPr>
              <w:fldChar w:fldCharType="end"/>
            </w:r>
            <w:r w:rsidRPr="005908E1">
              <w:rPr>
                <w:rStyle w:val="Hyperlink"/>
                <w:noProof/>
                <w:rtl/>
              </w:rPr>
              <w:fldChar w:fldCharType="end"/>
            </w:r>
          </w:ins>
        </w:p>
        <w:p w14:paraId="776159B8" w14:textId="4821D02A" w:rsidR="00F6427D" w:rsidRPr="005908E1" w:rsidRDefault="00F6427D">
          <w:pPr>
            <w:pStyle w:val="TOC2"/>
            <w:rPr>
              <w:ins w:id="272" w:author="fishman netanel" w:date="2025-06-11T07:34:00Z"/>
              <w:rFonts w:asciiTheme="minorHAnsi" w:eastAsiaTheme="minorEastAsia" w:hAnsiTheme="minorHAnsi"/>
              <w:noProof/>
              <w:color w:val="auto"/>
              <w:kern w:val="2"/>
              <w:rtl/>
              <w14:ligatures w14:val="standardContextual"/>
            </w:rPr>
            <w:pPrChange w:id="273" w:author="fishman netanel" w:date="2025-06-11T08:12:00Z">
              <w:pPr>
                <w:pStyle w:val="TOC2"/>
                <w:bidi/>
              </w:pPr>
            </w:pPrChange>
          </w:pPr>
          <w:ins w:id="274"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"_Toc200519675</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4.2. Machine Learning Models</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Toc200519675 \h</w:instrText>
            </w:r>
            <w:r w:rsidRPr="005908E1">
              <w:rPr>
                <w:noProof/>
                <w:webHidden/>
                <w:rtl/>
              </w:rPr>
              <w:instrText xml:space="preserve"> </w:instrText>
            </w:r>
          </w:ins>
          <w:r w:rsidRPr="005908E1">
            <w:rPr>
              <w:noProof/>
              <w:webHidden/>
              <w:rtl/>
            </w:rPr>
          </w:r>
          <w:r w:rsidRPr="005908E1">
            <w:rPr>
              <w:noProof/>
              <w:webHidden/>
              <w:rtl/>
            </w:rPr>
            <w:fldChar w:fldCharType="separate"/>
          </w:r>
          <w:ins w:id="275" w:author="fishman netanel" w:date="2025-06-11T07:34:00Z">
            <w:r w:rsidRPr="005908E1">
              <w:rPr>
                <w:noProof/>
                <w:webHidden/>
                <w:rtl/>
              </w:rPr>
              <w:t>23</w:t>
            </w:r>
            <w:r w:rsidRPr="005908E1">
              <w:rPr>
                <w:noProof/>
                <w:webHidden/>
                <w:rtl/>
              </w:rPr>
              <w:fldChar w:fldCharType="end"/>
            </w:r>
            <w:r w:rsidRPr="005908E1">
              <w:rPr>
                <w:rStyle w:val="Hyperlink"/>
                <w:noProof/>
                <w:rtl/>
              </w:rPr>
              <w:fldChar w:fldCharType="end"/>
            </w:r>
          </w:ins>
        </w:p>
        <w:p w14:paraId="6CBBD2B0" w14:textId="0A70CF96" w:rsidR="00F6427D" w:rsidRPr="005908E1" w:rsidRDefault="00F6427D">
          <w:pPr>
            <w:pStyle w:val="TOC2"/>
            <w:rPr>
              <w:ins w:id="276" w:author="fishman netanel" w:date="2025-06-11T07:34:00Z"/>
              <w:rFonts w:asciiTheme="minorHAnsi" w:eastAsiaTheme="minorEastAsia" w:hAnsiTheme="minorHAnsi"/>
              <w:noProof/>
              <w:color w:val="auto"/>
              <w:kern w:val="2"/>
              <w:rtl/>
              <w14:ligatures w14:val="standardContextual"/>
            </w:rPr>
            <w:pPrChange w:id="277" w:author="fishman netanel" w:date="2025-06-11T08:12:00Z">
              <w:pPr>
                <w:pStyle w:val="TOC2"/>
                <w:bidi/>
              </w:pPr>
            </w:pPrChange>
          </w:pPr>
          <w:ins w:id="278" w:author="fishman netanel" w:date="2025-06-11T07:34:00Z">
            <w:r w:rsidRPr="005908E1">
              <w:rPr>
                <w:rStyle w:val="Hyperlink"/>
                <w:noProof/>
                <w:rtl/>
              </w:rPr>
              <w:fldChar w:fldCharType="begin"/>
            </w:r>
            <w:r w:rsidRPr="005908E1">
              <w:rPr>
                <w:rStyle w:val="Hyperlink"/>
                <w:noProof/>
                <w:rtl/>
              </w:rPr>
              <w:instrText xml:space="preserve"> </w:instrText>
            </w:r>
            <w:r w:rsidRPr="005908E1">
              <w:rPr>
                <w:noProof/>
              </w:rPr>
              <w:instrText>HYPERLINK \l "_Toc200519676</w:instrText>
            </w:r>
            <w:r w:rsidRPr="005908E1">
              <w:rPr>
                <w:noProof/>
                <w:rtl/>
              </w:rPr>
              <w:instrText>"</w:instrText>
            </w:r>
            <w:r w:rsidRPr="005908E1">
              <w:rPr>
                <w:rStyle w:val="Hyperlink"/>
                <w:noProof/>
                <w:rtl/>
              </w:rPr>
              <w:instrText xml:space="preserve"> </w:instrText>
            </w:r>
            <w:r w:rsidRPr="005908E1">
              <w:rPr>
                <w:rStyle w:val="Hyperlink"/>
                <w:noProof/>
                <w:rtl/>
              </w:rPr>
            </w:r>
            <w:r w:rsidRPr="005908E1">
              <w:rPr>
                <w:rStyle w:val="Hyperlink"/>
                <w:noProof/>
                <w:rtl/>
              </w:rPr>
              <w:fldChar w:fldCharType="separate"/>
            </w:r>
            <w:r w:rsidRPr="005908E1">
              <w:rPr>
                <w:rStyle w:val="Hyperlink"/>
                <w:rFonts w:asciiTheme="minorBidi" w:hAnsiTheme="minorBidi"/>
                <w:noProof/>
                <w:lang w:bidi="en-US"/>
              </w:rPr>
              <w:t>4.3. Averaging Data at the Plot Scale</w:t>
            </w:r>
            <w:r w:rsidRPr="005908E1">
              <w:rPr>
                <w:noProof/>
                <w:webHidden/>
                <w:rtl/>
              </w:rPr>
              <w:tab/>
            </w:r>
            <w:r w:rsidRPr="005908E1">
              <w:rPr>
                <w:noProof/>
                <w:webHidden/>
                <w:rtl/>
              </w:rPr>
              <w:fldChar w:fldCharType="begin"/>
            </w:r>
            <w:r w:rsidRPr="005908E1">
              <w:rPr>
                <w:noProof/>
                <w:webHidden/>
                <w:rtl/>
              </w:rPr>
              <w:instrText xml:space="preserve"> </w:instrText>
            </w:r>
            <w:r w:rsidRPr="005908E1">
              <w:rPr>
                <w:noProof/>
                <w:webHidden/>
              </w:rPr>
              <w:instrText>PAGEREF</w:instrText>
            </w:r>
            <w:r w:rsidRPr="005908E1">
              <w:rPr>
                <w:noProof/>
                <w:webHidden/>
                <w:rtl/>
              </w:rPr>
              <w:instrText xml:space="preserve"> _</w:instrText>
            </w:r>
            <w:r w:rsidRPr="005908E1">
              <w:rPr>
                <w:noProof/>
                <w:webHidden/>
              </w:rPr>
              <w:instrText>Toc200519676 \h</w:instrText>
            </w:r>
            <w:r w:rsidRPr="005908E1">
              <w:rPr>
                <w:noProof/>
                <w:webHidden/>
                <w:rtl/>
              </w:rPr>
              <w:instrText xml:space="preserve"> </w:instrText>
            </w:r>
          </w:ins>
          <w:r w:rsidRPr="005908E1">
            <w:rPr>
              <w:noProof/>
              <w:webHidden/>
              <w:rtl/>
            </w:rPr>
          </w:r>
          <w:r w:rsidRPr="005908E1">
            <w:rPr>
              <w:noProof/>
              <w:webHidden/>
              <w:rtl/>
            </w:rPr>
            <w:fldChar w:fldCharType="separate"/>
          </w:r>
          <w:ins w:id="279" w:author="fishman netanel" w:date="2025-06-11T07:34:00Z">
            <w:r w:rsidRPr="005908E1">
              <w:rPr>
                <w:noProof/>
                <w:webHidden/>
                <w:rtl/>
              </w:rPr>
              <w:t>26</w:t>
            </w:r>
            <w:r w:rsidRPr="005908E1">
              <w:rPr>
                <w:noProof/>
                <w:webHidden/>
                <w:rtl/>
              </w:rPr>
              <w:fldChar w:fldCharType="end"/>
            </w:r>
            <w:r w:rsidRPr="005908E1">
              <w:rPr>
                <w:rStyle w:val="Hyperlink"/>
                <w:noProof/>
                <w:rtl/>
              </w:rPr>
              <w:fldChar w:fldCharType="end"/>
            </w:r>
          </w:ins>
        </w:p>
        <w:p w14:paraId="7C8EAB09" w14:textId="5B98BBF0" w:rsidR="00F6427D" w:rsidRPr="005908E1" w:rsidRDefault="00F6427D">
          <w:pPr>
            <w:pStyle w:val="TOC1"/>
            <w:rPr>
              <w:ins w:id="280" w:author="fishman netanel" w:date="2025-06-11T07:34:00Z"/>
              <w:rFonts w:asciiTheme="minorHAnsi" w:eastAsiaTheme="minorEastAsia" w:hAnsiTheme="minorHAnsi"/>
              <w:b w:val="0"/>
              <w:bCs w:val="0"/>
              <w:color w:val="auto"/>
              <w:kern w:val="2"/>
              <w:rtl/>
              <w:lang w:bidi="he-IL"/>
              <w14:ligatures w14:val="standardContextual"/>
              <w:rPrChange w:id="281" w:author="fishman netanel" w:date="2025-06-11T08:10:00Z">
                <w:rPr>
                  <w:ins w:id="282" w:author="fishman netanel" w:date="2025-06-11T07:34:00Z"/>
                  <w:rFonts w:asciiTheme="minorHAnsi" w:eastAsiaTheme="minorEastAsia" w:hAnsiTheme="minorHAnsi"/>
                  <w:color w:val="auto"/>
                  <w:kern w:val="2"/>
                  <w:rtl/>
                  <w14:ligatures w14:val="standardContextual"/>
                </w:rPr>
              </w:rPrChange>
            </w:rPr>
            <w:pPrChange w:id="283" w:author="fishman netanel" w:date="2025-06-11T08:10:00Z">
              <w:pPr>
                <w:pStyle w:val="TOC1"/>
                <w:bidi/>
              </w:pPr>
            </w:pPrChange>
          </w:pPr>
          <w:ins w:id="284" w:author="fishman netanel" w:date="2025-06-11T07:34:00Z">
            <w:r w:rsidRPr="005908E1">
              <w:rPr>
                <w:rStyle w:val="Hyperlink"/>
                <w:b w:val="0"/>
                <w:bCs w:val="0"/>
                <w:rtl/>
                <w:rPrChange w:id="285" w:author="fishman netanel" w:date="2025-06-11T08:10:00Z">
                  <w:rPr>
                    <w:rStyle w:val="Hyperlink"/>
                    <w:rtl/>
                  </w:rPr>
                </w:rPrChange>
              </w:rPr>
              <w:fldChar w:fldCharType="begin"/>
            </w:r>
            <w:r w:rsidRPr="005908E1">
              <w:rPr>
                <w:rStyle w:val="Hyperlink"/>
                <w:b w:val="0"/>
                <w:bCs w:val="0"/>
                <w:rtl/>
                <w:lang w:bidi="he-IL"/>
                <w:rPrChange w:id="286" w:author="fishman netanel" w:date="2025-06-11T08:10:00Z">
                  <w:rPr>
                    <w:rStyle w:val="Hyperlink"/>
                    <w:rtl/>
                  </w:rPr>
                </w:rPrChange>
              </w:rPr>
              <w:instrText xml:space="preserve"> </w:instrText>
            </w:r>
            <w:r w:rsidRPr="005908E1">
              <w:rPr>
                <w:b w:val="0"/>
                <w:bCs w:val="0"/>
                <w:rPrChange w:id="287" w:author="fishman netanel" w:date="2025-06-11T08:10:00Z">
                  <w:rPr/>
                </w:rPrChange>
              </w:rPr>
              <w:instrText>HYPERLINK \l "_Toc200519677</w:instrText>
            </w:r>
            <w:r w:rsidRPr="005908E1">
              <w:rPr>
                <w:b w:val="0"/>
                <w:bCs w:val="0"/>
                <w:rtl/>
                <w:lang w:bidi="he-IL"/>
                <w:rPrChange w:id="288" w:author="fishman netanel" w:date="2025-06-11T08:10:00Z">
                  <w:rPr>
                    <w:rtl/>
                  </w:rPr>
                </w:rPrChange>
              </w:rPr>
              <w:instrText>"</w:instrText>
            </w:r>
            <w:r w:rsidRPr="005908E1">
              <w:rPr>
                <w:rStyle w:val="Hyperlink"/>
                <w:b w:val="0"/>
                <w:bCs w:val="0"/>
                <w:rtl/>
                <w:lang w:bidi="he-IL"/>
                <w:rPrChange w:id="289"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290" w:author="fishman netanel" w:date="2025-06-11T08:10:00Z">
                  <w:rPr>
                    <w:rStyle w:val="Hyperlink"/>
                    <w:rtl/>
                  </w:rPr>
                </w:rPrChange>
              </w:rPr>
              <w:fldChar w:fldCharType="separate"/>
            </w:r>
            <w:r w:rsidRPr="005908E1">
              <w:rPr>
                <w:rStyle w:val="Hyperlink"/>
                <w:b w:val="0"/>
                <w:bCs w:val="0"/>
                <w:rPrChange w:id="291" w:author="fishman netanel" w:date="2025-06-11T08:10:00Z">
                  <w:rPr>
                    <w:rStyle w:val="Hyperlink"/>
                  </w:rPr>
                </w:rPrChange>
              </w:rPr>
              <w:t>5. Discussion</w:t>
            </w:r>
            <w:r w:rsidRPr="005908E1">
              <w:rPr>
                <w:b w:val="0"/>
                <w:bCs w:val="0"/>
                <w:webHidden/>
                <w:rtl/>
                <w:lang w:bidi="he-IL"/>
                <w:rPrChange w:id="292" w:author="fishman netanel" w:date="2025-06-11T08:10:00Z">
                  <w:rPr>
                    <w:webHidden/>
                    <w:rtl/>
                  </w:rPr>
                </w:rPrChange>
              </w:rPr>
              <w:tab/>
            </w:r>
            <w:r w:rsidRPr="005908E1">
              <w:rPr>
                <w:b w:val="0"/>
                <w:bCs w:val="0"/>
                <w:webHidden/>
                <w:rtl/>
                <w:rPrChange w:id="293" w:author="fishman netanel" w:date="2025-06-11T08:10:00Z">
                  <w:rPr>
                    <w:webHidden/>
                    <w:rtl/>
                  </w:rPr>
                </w:rPrChange>
              </w:rPr>
              <w:fldChar w:fldCharType="begin"/>
            </w:r>
            <w:r w:rsidRPr="005908E1">
              <w:rPr>
                <w:b w:val="0"/>
                <w:bCs w:val="0"/>
                <w:webHidden/>
                <w:rtl/>
                <w:lang w:bidi="he-IL"/>
                <w:rPrChange w:id="294" w:author="fishman netanel" w:date="2025-06-11T08:10:00Z">
                  <w:rPr>
                    <w:webHidden/>
                    <w:rtl/>
                  </w:rPr>
                </w:rPrChange>
              </w:rPr>
              <w:instrText xml:space="preserve"> </w:instrText>
            </w:r>
            <w:r w:rsidRPr="005908E1">
              <w:rPr>
                <w:b w:val="0"/>
                <w:bCs w:val="0"/>
                <w:webHidden/>
                <w:rPrChange w:id="295" w:author="fishman netanel" w:date="2025-06-11T08:10:00Z">
                  <w:rPr>
                    <w:webHidden/>
                  </w:rPr>
                </w:rPrChange>
              </w:rPr>
              <w:instrText>PAGEREF</w:instrText>
            </w:r>
            <w:r w:rsidRPr="005908E1">
              <w:rPr>
                <w:b w:val="0"/>
                <w:bCs w:val="0"/>
                <w:webHidden/>
                <w:rtl/>
                <w:lang w:bidi="he-IL"/>
                <w:rPrChange w:id="296" w:author="fishman netanel" w:date="2025-06-11T08:10:00Z">
                  <w:rPr>
                    <w:webHidden/>
                    <w:rtl/>
                  </w:rPr>
                </w:rPrChange>
              </w:rPr>
              <w:instrText xml:space="preserve"> _</w:instrText>
            </w:r>
            <w:r w:rsidRPr="005908E1">
              <w:rPr>
                <w:b w:val="0"/>
                <w:bCs w:val="0"/>
                <w:webHidden/>
                <w:rPrChange w:id="297" w:author="fishman netanel" w:date="2025-06-11T08:10:00Z">
                  <w:rPr>
                    <w:webHidden/>
                  </w:rPr>
                </w:rPrChange>
              </w:rPr>
              <w:instrText>Toc200519677 \h</w:instrText>
            </w:r>
            <w:r w:rsidRPr="005908E1">
              <w:rPr>
                <w:b w:val="0"/>
                <w:bCs w:val="0"/>
                <w:webHidden/>
                <w:rtl/>
                <w:lang w:bidi="he-IL"/>
                <w:rPrChange w:id="298" w:author="fishman netanel" w:date="2025-06-11T08:10:00Z">
                  <w:rPr>
                    <w:webHidden/>
                    <w:rtl/>
                  </w:rPr>
                </w:rPrChange>
              </w:rPr>
              <w:instrText xml:space="preserve"> </w:instrText>
            </w:r>
          </w:ins>
          <w:r w:rsidRPr="00D91212">
            <w:rPr>
              <w:b w:val="0"/>
              <w:bCs w:val="0"/>
              <w:webHidden/>
              <w:rtl/>
            </w:rPr>
          </w:r>
          <w:r w:rsidRPr="005908E1">
            <w:rPr>
              <w:b w:val="0"/>
              <w:bCs w:val="0"/>
              <w:webHidden/>
              <w:rtl/>
              <w:rPrChange w:id="299" w:author="fishman netanel" w:date="2025-06-11T08:10:00Z">
                <w:rPr>
                  <w:webHidden/>
                  <w:rtl/>
                </w:rPr>
              </w:rPrChange>
            </w:rPr>
            <w:fldChar w:fldCharType="separate"/>
          </w:r>
          <w:ins w:id="300" w:author="fishman netanel" w:date="2025-06-11T07:34:00Z">
            <w:r w:rsidRPr="005908E1">
              <w:rPr>
                <w:b w:val="0"/>
                <w:bCs w:val="0"/>
                <w:webHidden/>
                <w:rtl/>
                <w:lang w:bidi="he-IL"/>
                <w:rPrChange w:id="301" w:author="fishman netanel" w:date="2025-06-11T08:10:00Z">
                  <w:rPr>
                    <w:webHidden/>
                    <w:rtl/>
                  </w:rPr>
                </w:rPrChange>
              </w:rPr>
              <w:t>28</w:t>
            </w:r>
            <w:r w:rsidRPr="005908E1">
              <w:rPr>
                <w:b w:val="0"/>
                <w:bCs w:val="0"/>
                <w:webHidden/>
                <w:rtl/>
                <w:rPrChange w:id="302" w:author="fishman netanel" w:date="2025-06-11T08:10:00Z">
                  <w:rPr>
                    <w:webHidden/>
                    <w:rtl/>
                  </w:rPr>
                </w:rPrChange>
              </w:rPr>
              <w:fldChar w:fldCharType="end"/>
            </w:r>
            <w:r w:rsidRPr="005908E1">
              <w:rPr>
                <w:rStyle w:val="Hyperlink"/>
                <w:b w:val="0"/>
                <w:bCs w:val="0"/>
                <w:rtl/>
                <w:rPrChange w:id="303" w:author="fishman netanel" w:date="2025-06-11T08:10:00Z">
                  <w:rPr>
                    <w:rStyle w:val="Hyperlink"/>
                    <w:rtl/>
                  </w:rPr>
                </w:rPrChange>
              </w:rPr>
              <w:fldChar w:fldCharType="end"/>
            </w:r>
          </w:ins>
        </w:p>
        <w:p w14:paraId="08447747" w14:textId="0D6A260D" w:rsidR="00F6427D" w:rsidRPr="005908E1" w:rsidRDefault="00F6427D">
          <w:pPr>
            <w:pStyle w:val="TOC1"/>
            <w:rPr>
              <w:ins w:id="304" w:author="fishman netanel" w:date="2025-06-11T07:34:00Z"/>
              <w:rFonts w:asciiTheme="minorHAnsi" w:eastAsiaTheme="minorEastAsia" w:hAnsiTheme="minorHAnsi"/>
              <w:b w:val="0"/>
              <w:bCs w:val="0"/>
              <w:color w:val="auto"/>
              <w:kern w:val="2"/>
              <w:rtl/>
              <w:lang w:bidi="he-IL"/>
              <w14:ligatures w14:val="standardContextual"/>
              <w:rPrChange w:id="305" w:author="fishman netanel" w:date="2025-06-11T08:10:00Z">
                <w:rPr>
                  <w:ins w:id="306" w:author="fishman netanel" w:date="2025-06-11T07:34:00Z"/>
                  <w:rFonts w:asciiTheme="minorHAnsi" w:eastAsiaTheme="minorEastAsia" w:hAnsiTheme="minorHAnsi"/>
                  <w:color w:val="auto"/>
                  <w:kern w:val="2"/>
                  <w:rtl/>
                  <w14:ligatures w14:val="standardContextual"/>
                </w:rPr>
              </w:rPrChange>
            </w:rPr>
            <w:pPrChange w:id="307" w:author="fishman netanel" w:date="2025-06-11T08:10:00Z">
              <w:pPr>
                <w:pStyle w:val="TOC1"/>
                <w:bidi/>
              </w:pPr>
            </w:pPrChange>
          </w:pPr>
          <w:ins w:id="308" w:author="fishman netanel" w:date="2025-06-11T07:34:00Z">
            <w:r w:rsidRPr="005908E1">
              <w:rPr>
                <w:rStyle w:val="Hyperlink"/>
                <w:b w:val="0"/>
                <w:bCs w:val="0"/>
                <w:rtl/>
                <w:rPrChange w:id="309" w:author="fishman netanel" w:date="2025-06-11T08:10:00Z">
                  <w:rPr>
                    <w:rStyle w:val="Hyperlink"/>
                    <w:rtl/>
                  </w:rPr>
                </w:rPrChange>
              </w:rPr>
              <w:fldChar w:fldCharType="begin"/>
            </w:r>
            <w:r w:rsidRPr="005908E1">
              <w:rPr>
                <w:rStyle w:val="Hyperlink"/>
                <w:b w:val="0"/>
                <w:bCs w:val="0"/>
                <w:rtl/>
                <w:lang w:bidi="he-IL"/>
                <w:rPrChange w:id="310" w:author="fishman netanel" w:date="2025-06-11T08:10:00Z">
                  <w:rPr>
                    <w:rStyle w:val="Hyperlink"/>
                    <w:rtl/>
                  </w:rPr>
                </w:rPrChange>
              </w:rPr>
              <w:instrText xml:space="preserve"> </w:instrText>
            </w:r>
            <w:r w:rsidRPr="005908E1">
              <w:rPr>
                <w:b w:val="0"/>
                <w:bCs w:val="0"/>
                <w:rPrChange w:id="311" w:author="fishman netanel" w:date="2025-06-11T08:10:00Z">
                  <w:rPr/>
                </w:rPrChange>
              </w:rPr>
              <w:instrText>HYPERLINK \l "_Toc200519678</w:instrText>
            </w:r>
            <w:r w:rsidRPr="005908E1">
              <w:rPr>
                <w:b w:val="0"/>
                <w:bCs w:val="0"/>
                <w:rtl/>
                <w:lang w:bidi="he-IL"/>
                <w:rPrChange w:id="312" w:author="fishman netanel" w:date="2025-06-11T08:10:00Z">
                  <w:rPr>
                    <w:rtl/>
                  </w:rPr>
                </w:rPrChange>
              </w:rPr>
              <w:instrText>"</w:instrText>
            </w:r>
            <w:r w:rsidRPr="005908E1">
              <w:rPr>
                <w:rStyle w:val="Hyperlink"/>
                <w:b w:val="0"/>
                <w:bCs w:val="0"/>
                <w:rtl/>
                <w:lang w:bidi="he-IL"/>
                <w:rPrChange w:id="313"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314" w:author="fishman netanel" w:date="2025-06-11T08:10:00Z">
                  <w:rPr>
                    <w:rStyle w:val="Hyperlink"/>
                    <w:rtl/>
                  </w:rPr>
                </w:rPrChange>
              </w:rPr>
              <w:fldChar w:fldCharType="separate"/>
            </w:r>
            <w:r w:rsidRPr="005908E1">
              <w:rPr>
                <w:rStyle w:val="Hyperlink"/>
                <w:b w:val="0"/>
                <w:bCs w:val="0"/>
                <w:rPrChange w:id="315" w:author="fishman netanel" w:date="2025-06-11T08:10:00Z">
                  <w:rPr>
                    <w:rStyle w:val="Hyperlink"/>
                  </w:rPr>
                </w:rPrChange>
              </w:rPr>
              <w:t>6. Summary and Conclusion</w:t>
            </w:r>
            <w:r w:rsidRPr="005908E1">
              <w:rPr>
                <w:b w:val="0"/>
                <w:bCs w:val="0"/>
                <w:webHidden/>
                <w:rtl/>
                <w:lang w:bidi="he-IL"/>
                <w:rPrChange w:id="316" w:author="fishman netanel" w:date="2025-06-11T08:10:00Z">
                  <w:rPr>
                    <w:webHidden/>
                    <w:rtl/>
                  </w:rPr>
                </w:rPrChange>
              </w:rPr>
              <w:tab/>
            </w:r>
            <w:r w:rsidRPr="005908E1">
              <w:rPr>
                <w:b w:val="0"/>
                <w:bCs w:val="0"/>
                <w:webHidden/>
                <w:rtl/>
                <w:rPrChange w:id="317" w:author="fishman netanel" w:date="2025-06-11T08:10:00Z">
                  <w:rPr>
                    <w:webHidden/>
                    <w:rtl/>
                  </w:rPr>
                </w:rPrChange>
              </w:rPr>
              <w:fldChar w:fldCharType="begin"/>
            </w:r>
            <w:r w:rsidRPr="005908E1">
              <w:rPr>
                <w:b w:val="0"/>
                <w:bCs w:val="0"/>
                <w:webHidden/>
                <w:rtl/>
                <w:lang w:bidi="he-IL"/>
                <w:rPrChange w:id="318" w:author="fishman netanel" w:date="2025-06-11T08:10:00Z">
                  <w:rPr>
                    <w:webHidden/>
                    <w:rtl/>
                  </w:rPr>
                </w:rPrChange>
              </w:rPr>
              <w:instrText xml:space="preserve"> </w:instrText>
            </w:r>
            <w:r w:rsidRPr="005908E1">
              <w:rPr>
                <w:b w:val="0"/>
                <w:bCs w:val="0"/>
                <w:webHidden/>
                <w:rPrChange w:id="319" w:author="fishman netanel" w:date="2025-06-11T08:10:00Z">
                  <w:rPr>
                    <w:webHidden/>
                  </w:rPr>
                </w:rPrChange>
              </w:rPr>
              <w:instrText>PAGEREF</w:instrText>
            </w:r>
            <w:r w:rsidRPr="005908E1">
              <w:rPr>
                <w:b w:val="0"/>
                <w:bCs w:val="0"/>
                <w:webHidden/>
                <w:rtl/>
                <w:lang w:bidi="he-IL"/>
                <w:rPrChange w:id="320" w:author="fishman netanel" w:date="2025-06-11T08:10:00Z">
                  <w:rPr>
                    <w:webHidden/>
                    <w:rtl/>
                  </w:rPr>
                </w:rPrChange>
              </w:rPr>
              <w:instrText xml:space="preserve"> _</w:instrText>
            </w:r>
            <w:r w:rsidRPr="005908E1">
              <w:rPr>
                <w:b w:val="0"/>
                <w:bCs w:val="0"/>
                <w:webHidden/>
                <w:rPrChange w:id="321" w:author="fishman netanel" w:date="2025-06-11T08:10:00Z">
                  <w:rPr>
                    <w:webHidden/>
                  </w:rPr>
                </w:rPrChange>
              </w:rPr>
              <w:instrText>Toc200519678 \h</w:instrText>
            </w:r>
            <w:r w:rsidRPr="005908E1">
              <w:rPr>
                <w:b w:val="0"/>
                <w:bCs w:val="0"/>
                <w:webHidden/>
                <w:rtl/>
                <w:lang w:bidi="he-IL"/>
                <w:rPrChange w:id="322" w:author="fishman netanel" w:date="2025-06-11T08:10:00Z">
                  <w:rPr>
                    <w:webHidden/>
                    <w:rtl/>
                  </w:rPr>
                </w:rPrChange>
              </w:rPr>
              <w:instrText xml:space="preserve"> </w:instrText>
            </w:r>
          </w:ins>
          <w:r w:rsidRPr="00D91212">
            <w:rPr>
              <w:b w:val="0"/>
              <w:bCs w:val="0"/>
              <w:webHidden/>
              <w:rtl/>
            </w:rPr>
          </w:r>
          <w:r w:rsidRPr="005908E1">
            <w:rPr>
              <w:b w:val="0"/>
              <w:bCs w:val="0"/>
              <w:webHidden/>
              <w:rtl/>
              <w:rPrChange w:id="323" w:author="fishman netanel" w:date="2025-06-11T08:10:00Z">
                <w:rPr>
                  <w:webHidden/>
                  <w:rtl/>
                </w:rPr>
              </w:rPrChange>
            </w:rPr>
            <w:fldChar w:fldCharType="separate"/>
          </w:r>
          <w:ins w:id="324" w:author="fishman netanel" w:date="2025-06-11T07:34:00Z">
            <w:r w:rsidRPr="005908E1">
              <w:rPr>
                <w:b w:val="0"/>
                <w:bCs w:val="0"/>
                <w:webHidden/>
                <w:rtl/>
                <w:lang w:bidi="he-IL"/>
                <w:rPrChange w:id="325" w:author="fishman netanel" w:date="2025-06-11T08:10:00Z">
                  <w:rPr>
                    <w:webHidden/>
                    <w:rtl/>
                  </w:rPr>
                </w:rPrChange>
              </w:rPr>
              <w:t>31</w:t>
            </w:r>
            <w:r w:rsidRPr="005908E1">
              <w:rPr>
                <w:b w:val="0"/>
                <w:bCs w:val="0"/>
                <w:webHidden/>
                <w:rtl/>
                <w:rPrChange w:id="326" w:author="fishman netanel" w:date="2025-06-11T08:10:00Z">
                  <w:rPr>
                    <w:webHidden/>
                    <w:rtl/>
                  </w:rPr>
                </w:rPrChange>
              </w:rPr>
              <w:fldChar w:fldCharType="end"/>
            </w:r>
            <w:r w:rsidRPr="005908E1">
              <w:rPr>
                <w:rStyle w:val="Hyperlink"/>
                <w:b w:val="0"/>
                <w:bCs w:val="0"/>
                <w:rtl/>
                <w:rPrChange w:id="327" w:author="fishman netanel" w:date="2025-06-11T08:10:00Z">
                  <w:rPr>
                    <w:rStyle w:val="Hyperlink"/>
                    <w:rtl/>
                  </w:rPr>
                </w:rPrChange>
              </w:rPr>
              <w:fldChar w:fldCharType="end"/>
            </w:r>
          </w:ins>
        </w:p>
        <w:p w14:paraId="45A08DC6" w14:textId="138FD63E" w:rsidR="00F6427D" w:rsidRPr="005908E1" w:rsidRDefault="00F6427D">
          <w:pPr>
            <w:pStyle w:val="TOC1"/>
            <w:rPr>
              <w:ins w:id="328" w:author="fishman netanel" w:date="2025-06-11T07:34:00Z"/>
              <w:rFonts w:asciiTheme="minorHAnsi" w:eastAsiaTheme="minorEastAsia" w:hAnsiTheme="minorHAnsi"/>
              <w:b w:val="0"/>
              <w:bCs w:val="0"/>
              <w:color w:val="auto"/>
              <w:kern w:val="2"/>
              <w:rtl/>
              <w:lang w:bidi="he-IL"/>
              <w14:ligatures w14:val="standardContextual"/>
              <w:rPrChange w:id="329" w:author="fishman netanel" w:date="2025-06-11T08:10:00Z">
                <w:rPr>
                  <w:ins w:id="330" w:author="fishman netanel" w:date="2025-06-11T07:34:00Z"/>
                  <w:rFonts w:asciiTheme="minorHAnsi" w:eastAsiaTheme="minorEastAsia" w:hAnsiTheme="minorHAnsi"/>
                  <w:color w:val="auto"/>
                  <w:kern w:val="2"/>
                  <w:rtl/>
                  <w14:ligatures w14:val="standardContextual"/>
                </w:rPr>
              </w:rPrChange>
            </w:rPr>
            <w:pPrChange w:id="331" w:author="fishman netanel" w:date="2025-06-11T08:10:00Z">
              <w:pPr>
                <w:pStyle w:val="TOC1"/>
                <w:bidi/>
              </w:pPr>
            </w:pPrChange>
          </w:pPr>
          <w:ins w:id="332" w:author="fishman netanel" w:date="2025-06-11T07:34:00Z">
            <w:r w:rsidRPr="005908E1">
              <w:rPr>
                <w:rStyle w:val="Hyperlink"/>
                <w:b w:val="0"/>
                <w:bCs w:val="0"/>
                <w:rtl/>
                <w:rPrChange w:id="333" w:author="fishman netanel" w:date="2025-06-11T08:10:00Z">
                  <w:rPr>
                    <w:rStyle w:val="Hyperlink"/>
                    <w:rtl/>
                  </w:rPr>
                </w:rPrChange>
              </w:rPr>
              <w:fldChar w:fldCharType="begin"/>
            </w:r>
            <w:r w:rsidRPr="005908E1">
              <w:rPr>
                <w:rStyle w:val="Hyperlink"/>
                <w:b w:val="0"/>
                <w:bCs w:val="0"/>
                <w:rtl/>
                <w:lang w:bidi="he-IL"/>
                <w:rPrChange w:id="334" w:author="fishman netanel" w:date="2025-06-11T08:10:00Z">
                  <w:rPr>
                    <w:rStyle w:val="Hyperlink"/>
                    <w:rtl/>
                  </w:rPr>
                </w:rPrChange>
              </w:rPr>
              <w:instrText xml:space="preserve"> </w:instrText>
            </w:r>
            <w:r w:rsidRPr="005908E1">
              <w:rPr>
                <w:b w:val="0"/>
                <w:bCs w:val="0"/>
                <w:rPrChange w:id="335" w:author="fishman netanel" w:date="2025-06-11T08:10:00Z">
                  <w:rPr/>
                </w:rPrChange>
              </w:rPr>
              <w:instrText>HYPERLINK \l "_Toc200519679</w:instrText>
            </w:r>
            <w:r w:rsidRPr="005908E1">
              <w:rPr>
                <w:b w:val="0"/>
                <w:bCs w:val="0"/>
                <w:rtl/>
                <w:lang w:bidi="he-IL"/>
                <w:rPrChange w:id="336" w:author="fishman netanel" w:date="2025-06-11T08:10:00Z">
                  <w:rPr>
                    <w:rtl/>
                  </w:rPr>
                </w:rPrChange>
              </w:rPr>
              <w:instrText>"</w:instrText>
            </w:r>
            <w:r w:rsidRPr="005908E1">
              <w:rPr>
                <w:rStyle w:val="Hyperlink"/>
                <w:b w:val="0"/>
                <w:bCs w:val="0"/>
                <w:rtl/>
                <w:lang w:bidi="he-IL"/>
                <w:rPrChange w:id="337"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338" w:author="fishman netanel" w:date="2025-06-11T08:10:00Z">
                  <w:rPr>
                    <w:rStyle w:val="Hyperlink"/>
                    <w:rtl/>
                  </w:rPr>
                </w:rPrChange>
              </w:rPr>
              <w:fldChar w:fldCharType="separate"/>
            </w:r>
            <w:r w:rsidRPr="005908E1">
              <w:rPr>
                <w:rStyle w:val="Hyperlink"/>
                <w:b w:val="0"/>
                <w:bCs w:val="0"/>
                <w:rPrChange w:id="339" w:author="fishman netanel" w:date="2025-06-11T08:10:00Z">
                  <w:rPr>
                    <w:rStyle w:val="Hyperlink"/>
                  </w:rPr>
                </w:rPrChange>
              </w:rPr>
              <w:t>7. References</w:t>
            </w:r>
            <w:r w:rsidRPr="005908E1">
              <w:rPr>
                <w:b w:val="0"/>
                <w:bCs w:val="0"/>
                <w:webHidden/>
                <w:rtl/>
                <w:lang w:bidi="he-IL"/>
                <w:rPrChange w:id="340" w:author="fishman netanel" w:date="2025-06-11T08:10:00Z">
                  <w:rPr>
                    <w:webHidden/>
                    <w:rtl/>
                  </w:rPr>
                </w:rPrChange>
              </w:rPr>
              <w:tab/>
            </w:r>
            <w:r w:rsidRPr="005908E1">
              <w:rPr>
                <w:b w:val="0"/>
                <w:bCs w:val="0"/>
                <w:webHidden/>
                <w:rtl/>
                <w:rPrChange w:id="341" w:author="fishman netanel" w:date="2025-06-11T08:10:00Z">
                  <w:rPr>
                    <w:webHidden/>
                    <w:rtl/>
                  </w:rPr>
                </w:rPrChange>
              </w:rPr>
              <w:fldChar w:fldCharType="begin"/>
            </w:r>
            <w:r w:rsidRPr="005908E1">
              <w:rPr>
                <w:b w:val="0"/>
                <w:bCs w:val="0"/>
                <w:webHidden/>
                <w:rtl/>
                <w:lang w:bidi="he-IL"/>
                <w:rPrChange w:id="342" w:author="fishman netanel" w:date="2025-06-11T08:10:00Z">
                  <w:rPr>
                    <w:webHidden/>
                    <w:rtl/>
                  </w:rPr>
                </w:rPrChange>
              </w:rPr>
              <w:instrText xml:space="preserve"> </w:instrText>
            </w:r>
            <w:r w:rsidRPr="005908E1">
              <w:rPr>
                <w:b w:val="0"/>
                <w:bCs w:val="0"/>
                <w:webHidden/>
                <w:rPrChange w:id="343" w:author="fishman netanel" w:date="2025-06-11T08:10:00Z">
                  <w:rPr>
                    <w:webHidden/>
                  </w:rPr>
                </w:rPrChange>
              </w:rPr>
              <w:instrText>PAGEREF</w:instrText>
            </w:r>
            <w:r w:rsidRPr="005908E1">
              <w:rPr>
                <w:b w:val="0"/>
                <w:bCs w:val="0"/>
                <w:webHidden/>
                <w:rtl/>
                <w:lang w:bidi="he-IL"/>
                <w:rPrChange w:id="344" w:author="fishman netanel" w:date="2025-06-11T08:10:00Z">
                  <w:rPr>
                    <w:webHidden/>
                    <w:rtl/>
                  </w:rPr>
                </w:rPrChange>
              </w:rPr>
              <w:instrText xml:space="preserve"> _</w:instrText>
            </w:r>
            <w:r w:rsidRPr="005908E1">
              <w:rPr>
                <w:b w:val="0"/>
                <w:bCs w:val="0"/>
                <w:webHidden/>
                <w:rPrChange w:id="345" w:author="fishman netanel" w:date="2025-06-11T08:10:00Z">
                  <w:rPr>
                    <w:webHidden/>
                  </w:rPr>
                </w:rPrChange>
              </w:rPr>
              <w:instrText>Toc200519679 \h</w:instrText>
            </w:r>
            <w:r w:rsidRPr="005908E1">
              <w:rPr>
                <w:b w:val="0"/>
                <w:bCs w:val="0"/>
                <w:webHidden/>
                <w:rtl/>
                <w:lang w:bidi="he-IL"/>
                <w:rPrChange w:id="346" w:author="fishman netanel" w:date="2025-06-11T08:10:00Z">
                  <w:rPr>
                    <w:webHidden/>
                    <w:rtl/>
                  </w:rPr>
                </w:rPrChange>
              </w:rPr>
              <w:instrText xml:space="preserve"> </w:instrText>
            </w:r>
          </w:ins>
          <w:r w:rsidRPr="00D91212">
            <w:rPr>
              <w:b w:val="0"/>
              <w:bCs w:val="0"/>
              <w:webHidden/>
              <w:rtl/>
            </w:rPr>
          </w:r>
          <w:r w:rsidRPr="005908E1">
            <w:rPr>
              <w:b w:val="0"/>
              <w:bCs w:val="0"/>
              <w:webHidden/>
              <w:rtl/>
              <w:rPrChange w:id="347" w:author="fishman netanel" w:date="2025-06-11T08:10:00Z">
                <w:rPr>
                  <w:webHidden/>
                  <w:rtl/>
                </w:rPr>
              </w:rPrChange>
            </w:rPr>
            <w:fldChar w:fldCharType="separate"/>
          </w:r>
          <w:ins w:id="348" w:author="fishman netanel" w:date="2025-06-11T07:34:00Z">
            <w:r w:rsidRPr="005908E1">
              <w:rPr>
                <w:b w:val="0"/>
                <w:bCs w:val="0"/>
                <w:webHidden/>
                <w:rtl/>
                <w:lang w:bidi="he-IL"/>
                <w:rPrChange w:id="349" w:author="fishman netanel" w:date="2025-06-11T08:10:00Z">
                  <w:rPr>
                    <w:webHidden/>
                    <w:rtl/>
                  </w:rPr>
                </w:rPrChange>
              </w:rPr>
              <w:t>33</w:t>
            </w:r>
            <w:r w:rsidRPr="005908E1">
              <w:rPr>
                <w:b w:val="0"/>
                <w:bCs w:val="0"/>
                <w:webHidden/>
                <w:rtl/>
                <w:rPrChange w:id="350" w:author="fishman netanel" w:date="2025-06-11T08:10:00Z">
                  <w:rPr>
                    <w:webHidden/>
                    <w:rtl/>
                  </w:rPr>
                </w:rPrChange>
              </w:rPr>
              <w:fldChar w:fldCharType="end"/>
            </w:r>
            <w:r w:rsidRPr="005908E1">
              <w:rPr>
                <w:rStyle w:val="Hyperlink"/>
                <w:b w:val="0"/>
                <w:bCs w:val="0"/>
                <w:rtl/>
                <w:rPrChange w:id="351" w:author="fishman netanel" w:date="2025-06-11T08:10:00Z">
                  <w:rPr>
                    <w:rStyle w:val="Hyperlink"/>
                    <w:rtl/>
                  </w:rPr>
                </w:rPrChange>
              </w:rPr>
              <w:fldChar w:fldCharType="end"/>
            </w:r>
          </w:ins>
        </w:p>
        <w:p w14:paraId="3B6BBA80" w14:textId="7CE97B66" w:rsidR="00F6427D" w:rsidRPr="005908E1" w:rsidRDefault="00F6427D">
          <w:pPr>
            <w:pStyle w:val="TOC1"/>
            <w:rPr>
              <w:ins w:id="352" w:author="fishman netanel" w:date="2025-06-11T07:34:00Z"/>
              <w:rFonts w:asciiTheme="minorHAnsi" w:eastAsiaTheme="minorEastAsia" w:hAnsiTheme="minorHAnsi"/>
              <w:b w:val="0"/>
              <w:bCs w:val="0"/>
              <w:color w:val="auto"/>
              <w:kern w:val="2"/>
              <w:rtl/>
              <w:lang w:bidi="he-IL"/>
              <w14:ligatures w14:val="standardContextual"/>
              <w:rPrChange w:id="353" w:author="fishman netanel" w:date="2025-06-11T08:10:00Z">
                <w:rPr>
                  <w:ins w:id="354" w:author="fishman netanel" w:date="2025-06-11T07:34:00Z"/>
                  <w:rFonts w:asciiTheme="minorHAnsi" w:eastAsiaTheme="minorEastAsia" w:hAnsiTheme="minorHAnsi"/>
                  <w:color w:val="auto"/>
                  <w:kern w:val="2"/>
                  <w:rtl/>
                  <w14:ligatures w14:val="standardContextual"/>
                </w:rPr>
              </w:rPrChange>
            </w:rPr>
            <w:pPrChange w:id="355" w:author="fishman netanel" w:date="2025-06-11T08:10:00Z">
              <w:pPr>
                <w:pStyle w:val="TOC1"/>
                <w:bidi/>
              </w:pPr>
            </w:pPrChange>
          </w:pPr>
          <w:ins w:id="356" w:author="fishman netanel" w:date="2025-06-11T07:34:00Z">
            <w:r w:rsidRPr="005908E1">
              <w:rPr>
                <w:rStyle w:val="Hyperlink"/>
                <w:b w:val="0"/>
                <w:bCs w:val="0"/>
                <w:rtl/>
                <w:rPrChange w:id="357" w:author="fishman netanel" w:date="2025-06-11T08:10:00Z">
                  <w:rPr>
                    <w:rStyle w:val="Hyperlink"/>
                    <w:rtl/>
                  </w:rPr>
                </w:rPrChange>
              </w:rPr>
              <w:fldChar w:fldCharType="begin"/>
            </w:r>
            <w:r w:rsidRPr="005908E1">
              <w:rPr>
                <w:rStyle w:val="Hyperlink"/>
                <w:b w:val="0"/>
                <w:bCs w:val="0"/>
                <w:rtl/>
                <w:lang w:bidi="he-IL"/>
                <w:rPrChange w:id="358" w:author="fishman netanel" w:date="2025-06-11T08:10:00Z">
                  <w:rPr>
                    <w:rStyle w:val="Hyperlink"/>
                    <w:rtl/>
                  </w:rPr>
                </w:rPrChange>
              </w:rPr>
              <w:instrText xml:space="preserve"> </w:instrText>
            </w:r>
            <w:r w:rsidRPr="005908E1">
              <w:rPr>
                <w:b w:val="0"/>
                <w:bCs w:val="0"/>
                <w:rPrChange w:id="359" w:author="fishman netanel" w:date="2025-06-11T08:10:00Z">
                  <w:rPr/>
                </w:rPrChange>
              </w:rPr>
              <w:instrText>HYPERLINK \l "_Toc200519680</w:instrText>
            </w:r>
            <w:r w:rsidRPr="005908E1">
              <w:rPr>
                <w:b w:val="0"/>
                <w:bCs w:val="0"/>
                <w:rtl/>
                <w:lang w:bidi="he-IL"/>
                <w:rPrChange w:id="360" w:author="fishman netanel" w:date="2025-06-11T08:10:00Z">
                  <w:rPr>
                    <w:rtl/>
                  </w:rPr>
                </w:rPrChange>
              </w:rPr>
              <w:instrText>"</w:instrText>
            </w:r>
            <w:r w:rsidRPr="005908E1">
              <w:rPr>
                <w:rStyle w:val="Hyperlink"/>
                <w:b w:val="0"/>
                <w:bCs w:val="0"/>
                <w:rtl/>
                <w:lang w:bidi="he-IL"/>
                <w:rPrChange w:id="361"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362" w:author="fishman netanel" w:date="2025-06-11T08:10:00Z">
                  <w:rPr>
                    <w:rStyle w:val="Hyperlink"/>
                    <w:rtl/>
                  </w:rPr>
                </w:rPrChange>
              </w:rPr>
              <w:fldChar w:fldCharType="separate"/>
            </w:r>
            <w:r w:rsidRPr="005908E1">
              <w:rPr>
                <w:rStyle w:val="Hyperlink"/>
                <w:b w:val="0"/>
                <w:bCs w:val="0"/>
                <w:rPrChange w:id="363" w:author="fishman netanel" w:date="2025-06-11T08:10:00Z">
                  <w:rPr>
                    <w:rStyle w:val="Hyperlink"/>
                  </w:rPr>
                </w:rPrChange>
              </w:rPr>
              <w:t>Supplements</w:t>
            </w:r>
            <w:r w:rsidRPr="005908E1">
              <w:rPr>
                <w:b w:val="0"/>
                <w:bCs w:val="0"/>
                <w:webHidden/>
                <w:rtl/>
                <w:lang w:bidi="he-IL"/>
                <w:rPrChange w:id="364" w:author="fishman netanel" w:date="2025-06-11T08:10:00Z">
                  <w:rPr>
                    <w:webHidden/>
                    <w:rtl/>
                  </w:rPr>
                </w:rPrChange>
              </w:rPr>
              <w:tab/>
            </w:r>
            <w:r w:rsidRPr="005908E1">
              <w:rPr>
                <w:b w:val="0"/>
                <w:bCs w:val="0"/>
                <w:webHidden/>
                <w:rtl/>
                <w:rPrChange w:id="365" w:author="fishman netanel" w:date="2025-06-11T08:10:00Z">
                  <w:rPr>
                    <w:webHidden/>
                    <w:rtl/>
                  </w:rPr>
                </w:rPrChange>
              </w:rPr>
              <w:fldChar w:fldCharType="begin"/>
            </w:r>
            <w:r w:rsidRPr="005908E1">
              <w:rPr>
                <w:b w:val="0"/>
                <w:bCs w:val="0"/>
                <w:webHidden/>
                <w:rtl/>
                <w:lang w:bidi="he-IL"/>
                <w:rPrChange w:id="366" w:author="fishman netanel" w:date="2025-06-11T08:10:00Z">
                  <w:rPr>
                    <w:webHidden/>
                    <w:rtl/>
                  </w:rPr>
                </w:rPrChange>
              </w:rPr>
              <w:instrText xml:space="preserve"> </w:instrText>
            </w:r>
            <w:r w:rsidRPr="005908E1">
              <w:rPr>
                <w:b w:val="0"/>
                <w:bCs w:val="0"/>
                <w:webHidden/>
                <w:rPrChange w:id="367" w:author="fishman netanel" w:date="2025-06-11T08:10:00Z">
                  <w:rPr>
                    <w:webHidden/>
                  </w:rPr>
                </w:rPrChange>
              </w:rPr>
              <w:instrText>PAGEREF</w:instrText>
            </w:r>
            <w:r w:rsidRPr="005908E1">
              <w:rPr>
                <w:b w:val="0"/>
                <w:bCs w:val="0"/>
                <w:webHidden/>
                <w:rtl/>
                <w:lang w:bidi="he-IL"/>
                <w:rPrChange w:id="368" w:author="fishman netanel" w:date="2025-06-11T08:10:00Z">
                  <w:rPr>
                    <w:webHidden/>
                    <w:rtl/>
                  </w:rPr>
                </w:rPrChange>
              </w:rPr>
              <w:instrText xml:space="preserve"> _</w:instrText>
            </w:r>
            <w:r w:rsidRPr="005908E1">
              <w:rPr>
                <w:b w:val="0"/>
                <w:bCs w:val="0"/>
                <w:webHidden/>
                <w:rPrChange w:id="369" w:author="fishman netanel" w:date="2025-06-11T08:10:00Z">
                  <w:rPr>
                    <w:webHidden/>
                  </w:rPr>
                </w:rPrChange>
              </w:rPr>
              <w:instrText>Toc200519680 \h</w:instrText>
            </w:r>
            <w:r w:rsidRPr="005908E1">
              <w:rPr>
                <w:b w:val="0"/>
                <w:bCs w:val="0"/>
                <w:webHidden/>
                <w:rtl/>
                <w:lang w:bidi="he-IL"/>
                <w:rPrChange w:id="370" w:author="fishman netanel" w:date="2025-06-11T08:10:00Z">
                  <w:rPr>
                    <w:webHidden/>
                    <w:rtl/>
                  </w:rPr>
                </w:rPrChange>
              </w:rPr>
              <w:instrText xml:space="preserve"> </w:instrText>
            </w:r>
          </w:ins>
          <w:r w:rsidRPr="00D91212">
            <w:rPr>
              <w:b w:val="0"/>
              <w:bCs w:val="0"/>
              <w:webHidden/>
              <w:rtl/>
            </w:rPr>
          </w:r>
          <w:r w:rsidRPr="005908E1">
            <w:rPr>
              <w:b w:val="0"/>
              <w:bCs w:val="0"/>
              <w:webHidden/>
              <w:rtl/>
              <w:rPrChange w:id="371" w:author="fishman netanel" w:date="2025-06-11T08:10:00Z">
                <w:rPr>
                  <w:webHidden/>
                  <w:rtl/>
                </w:rPr>
              </w:rPrChange>
            </w:rPr>
            <w:fldChar w:fldCharType="separate"/>
          </w:r>
          <w:ins w:id="372" w:author="fishman netanel" w:date="2025-06-11T07:34:00Z">
            <w:r w:rsidRPr="005908E1">
              <w:rPr>
                <w:b w:val="0"/>
                <w:bCs w:val="0"/>
                <w:webHidden/>
                <w:rtl/>
                <w:lang w:bidi="he-IL"/>
                <w:rPrChange w:id="373" w:author="fishman netanel" w:date="2025-06-11T08:10:00Z">
                  <w:rPr>
                    <w:webHidden/>
                    <w:rtl/>
                  </w:rPr>
                </w:rPrChange>
              </w:rPr>
              <w:t>40</w:t>
            </w:r>
            <w:r w:rsidRPr="005908E1">
              <w:rPr>
                <w:b w:val="0"/>
                <w:bCs w:val="0"/>
                <w:webHidden/>
                <w:rtl/>
                <w:rPrChange w:id="374" w:author="fishman netanel" w:date="2025-06-11T08:10:00Z">
                  <w:rPr>
                    <w:webHidden/>
                    <w:rtl/>
                  </w:rPr>
                </w:rPrChange>
              </w:rPr>
              <w:fldChar w:fldCharType="end"/>
            </w:r>
            <w:r w:rsidRPr="005908E1">
              <w:rPr>
                <w:rStyle w:val="Hyperlink"/>
                <w:b w:val="0"/>
                <w:bCs w:val="0"/>
                <w:rtl/>
                <w:rPrChange w:id="375" w:author="fishman netanel" w:date="2025-06-11T08:10:00Z">
                  <w:rPr>
                    <w:rStyle w:val="Hyperlink"/>
                    <w:rtl/>
                  </w:rPr>
                </w:rPrChange>
              </w:rPr>
              <w:fldChar w:fldCharType="end"/>
            </w:r>
          </w:ins>
        </w:p>
        <w:p w14:paraId="2EDE849C" w14:textId="24F00DE2" w:rsidR="00F6427D" w:rsidRPr="005908E1" w:rsidRDefault="00F6427D">
          <w:pPr>
            <w:pStyle w:val="TOC1"/>
            <w:rPr>
              <w:ins w:id="376" w:author="fishman netanel" w:date="2025-06-11T07:34:00Z"/>
              <w:rFonts w:asciiTheme="minorHAnsi" w:eastAsiaTheme="minorEastAsia" w:hAnsiTheme="minorHAnsi"/>
              <w:color w:val="auto"/>
              <w:kern w:val="2"/>
              <w:rtl/>
              <w:lang w:bidi="he-IL"/>
              <w14:ligatures w14:val="standardContextual"/>
              <w:rPrChange w:id="377" w:author="fishman netanel" w:date="2025-06-11T08:09:00Z">
                <w:rPr>
                  <w:ins w:id="378" w:author="fishman netanel" w:date="2025-06-11T07:34:00Z"/>
                  <w:rFonts w:asciiTheme="minorHAnsi" w:eastAsiaTheme="minorEastAsia" w:hAnsiTheme="minorHAnsi"/>
                  <w:color w:val="auto"/>
                  <w:kern w:val="2"/>
                  <w:rtl/>
                  <w14:ligatures w14:val="standardContextual"/>
                </w:rPr>
              </w:rPrChange>
            </w:rPr>
            <w:pPrChange w:id="379" w:author="fishman netanel" w:date="2025-06-11T08:10:00Z">
              <w:pPr>
                <w:pStyle w:val="TOC1"/>
                <w:bidi/>
              </w:pPr>
            </w:pPrChange>
          </w:pPr>
          <w:ins w:id="380" w:author="fishman netanel" w:date="2025-06-11T07:34:00Z">
            <w:r w:rsidRPr="005908E1">
              <w:rPr>
                <w:rStyle w:val="Hyperlink"/>
                <w:b w:val="0"/>
                <w:bCs w:val="0"/>
                <w:rtl/>
                <w:rPrChange w:id="381" w:author="fishman netanel" w:date="2025-06-11T08:10:00Z">
                  <w:rPr>
                    <w:rStyle w:val="Hyperlink"/>
                    <w:rtl/>
                  </w:rPr>
                </w:rPrChange>
              </w:rPr>
              <w:fldChar w:fldCharType="begin"/>
            </w:r>
            <w:r w:rsidRPr="005908E1">
              <w:rPr>
                <w:rStyle w:val="Hyperlink"/>
                <w:b w:val="0"/>
                <w:bCs w:val="0"/>
                <w:rtl/>
                <w:lang w:bidi="he-IL"/>
                <w:rPrChange w:id="382" w:author="fishman netanel" w:date="2025-06-11T08:10:00Z">
                  <w:rPr>
                    <w:rStyle w:val="Hyperlink"/>
                    <w:rtl/>
                  </w:rPr>
                </w:rPrChange>
              </w:rPr>
              <w:instrText xml:space="preserve"> </w:instrText>
            </w:r>
            <w:r w:rsidRPr="005908E1">
              <w:rPr>
                <w:b w:val="0"/>
                <w:bCs w:val="0"/>
                <w:rPrChange w:id="383" w:author="fishman netanel" w:date="2025-06-11T08:10:00Z">
                  <w:rPr/>
                </w:rPrChange>
              </w:rPr>
              <w:instrText>HYPERLINK \l "_Toc200519681</w:instrText>
            </w:r>
            <w:r w:rsidRPr="005908E1">
              <w:rPr>
                <w:b w:val="0"/>
                <w:bCs w:val="0"/>
                <w:rtl/>
                <w:lang w:bidi="he-IL"/>
                <w:rPrChange w:id="384" w:author="fishman netanel" w:date="2025-06-11T08:10:00Z">
                  <w:rPr>
                    <w:rtl/>
                  </w:rPr>
                </w:rPrChange>
              </w:rPr>
              <w:instrText>"</w:instrText>
            </w:r>
            <w:r w:rsidRPr="005908E1">
              <w:rPr>
                <w:rStyle w:val="Hyperlink"/>
                <w:b w:val="0"/>
                <w:bCs w:val="0"/>
                <w:rtl/>
                <w:lang w:bidi="he-IL"/>
                <w:rPrChange w:id="385" w:author="fishman netanel" w:date="2025-06-11T08:10:00Z">
                  <w:rPr>
                    <w:rStyle w:val="Hyperlink"/>
                    <w:rtl/>
                  </w:rPr>
                </w:rPrChange>
              </w:rPr>
              <w:instrText xml:space="preserve"> </w:instrText>
            </w:r>
            <w:r w:rsidRPr="00D91212">
              <w:rPr>
                <w:rStyle w:val="Hyperlink"/>
                <w:b w:val="0"/>
                <w:bCs w:val="0"/>
                <w:rtl/>
              </w:rPr>
            </w:r>
            <w:r w:rsidRPr="005908E1">
              <w:rPr>
                <w:rStyle w:val="Hyperlink"/>
                <w:b w:val="0"/>
                <w:bCs w:val="0"/>
                <w:rtl/>
                <w:rPrChange w:id="386" w:author="fishman netanel" w:date="2025-06-11T08:10:00Z">
                  <w:rPr>
                    <w:rStyle w:val="Hyperlink"/>
                    <w:rtl/>
                  </w:rPr>
                </w:rPrChange>
              </w:rPr>
              <w:fldChar w:fldCharType="separate"/>
            </w:r>
            <w:r w:rsidRPr="005908E1">
              <w:rPr>
                <w:rStyle w:val="Hyperlink"/>
                <w:rFonts w:hint="eastAsia"/>
                <w:b w:val="0"/>
                <w:bCs w:val="0"/>
                <w:rtl/>
                <w:lang w:bidi="he-IL"/>
                <w:rPrChange w:id="387" w:author="fishman netanel" w:date="2025-06-11T08:10:00Z">
                  <w:rPr>
                    <w:rStyle w:val="Hyperlink"/>
                    <w:rFonts w:hint="eastAsia"/>
                    <w:rtl/>
                  </w:rPr>
                </w:rPrChange>
              </w:rPr>
              <w:t>תקציר</w:t>
            </w:r>
            <w:r w:rsidRPr="005908E1">
              <w:rPr>
                <w:b w:val="0"/>
                <w:bCs w:val="0"/>
                <w:webHidden/>
                <w:rtl/>
                <w:lang w:bidi="he-IL"/>
                <w:rPrChange w:id="388" w:author="fishman netanel" w:date="2025-06-11T08:10:00Z">
                  <w:rPr>
                    <w:webHidden/>
                    <w:rtl/>
                  </w:rPr>
                </w:rPrChange>
              </w:rPr>
              <w:tab/>
            </w:r>
            <w:r w:rsidRPr="005908E1">
              <w:rPr>
                <w:b w:val="0"/>
                <w:bCs w:val="0"/>
                <w:webHidden/>
                <w:rtl/>
                <w:rPrChange w:id="389" w:author="fishman netanel" w:date="2025-06-11T08:10:00Z">
                  <w:rPr>
                    <w:webHidden/>
                    <w:rtl/>
                  </w:rPr>
                </w:rPrChange>
              </w:rPr>
              <w:fldChar w:fldCharType="begin"/>
            </w:r>
            <w:r w:rsidRPr="005908E1">
              <w:rPr>
                <w:b w:val="0"/>
                <w:bCs w:val="0"/>
                <w:webHidden/>
                <w:rtl/>
                <w:lang w:bidi="he-IL"/>
                <w:rPrChange w:id="390" w:author="fishman netanel" w:date="2025-06-11T08:10:00Z">
                  <w:rPr>
                    <w:webHidden/>
                    <w:rtl/>
                  </w:rPr>
                </w:rPrChange>
              </w:rPr>
              <w:instrText xml:space="preserve"> </w:instrText>
            </w:r>
            <w:r w:rsidRPr="005908E1">
              <w:rPr>
                <w:b w:val="0"/>
                <w:bCs w:val="0"/>
                <w:webHidden/>
                <w:rPrChange w:id="391" w:author="fishman netanel" w:date="2025-06-11T08:10:00Z">
                  <w:rPr>
                    <w:webHidden/>
                  </w:rPr>
                </w:rPrChange>
              </w:rPr>
              <w:instrText>PAGEREF</w:instrText>
            </w:r>
            <w:r w:rsidRPr="005908E1">
              <w:rPr>
                <w:b w:val="0"/>
                <w:bCs w:val="0"/>
                <w:webHidden/>
                <w:rtl/>
                <w:lang w:bidi="he-IL"/>
                <w:rPrChange w:id="392" w:author="fishman netanel" w:date="2025-06-11T08:10:00Z">
                  <w:rPr>
                    <w:webHidden/>
                    <w:rtl/>
                  </w:rPr>
                </w:rPrChange>
              </w:rPr>
              <w:instrText xml:space="preserve"> _</w:instrText>
            </w:r>
            <w:r w:rsidRPr="005908E1">
              <w:rPr>
                <w:b w:val="0"/>
                <w:bCs w:val="0"/>
                <w:webHidden/>
                <w:rPrChange w:id="393" w:author="fishman netanel" w:date="2025-06-11T08:10:00Z">
                  <w:rPr>
                    <w:webHidden/>
                  </w:rPr>
                </w:rPrChange>
              </w:rPr>
              <w:instrText>Toc200519681 \h</w:instrText>
            </w:r>
            <w:r w:rsidRPr="005908E1">
              <w:rPr>
                <w:b w:val="0"/>
                <w:bCs w:val="0"/>
                <w:webHidden/>
                <w:rtl/>
                <w:lang w:bidi="he-IL"/>
                <w:rPrChange w:id="394" w:author="fishman netanel" w:date="2025-06-11T08:10:00Z">
                  <w:rPr>
                    <w:webHidden/>
                    <w:rtl/>
                  </w:rPr>
                </w:rPrChange>
              </w:rPr>
              <w:instrText xml:space="preserve"> </w:instrText>
            </w:r>
          </w:ins>
          <w:r w:rsidRPr="00D91212">
            <w:rPr>
              <w:b w:val="0"/>
              <w:bCs w:val="0"/>
              <w:webHidden/>
              <w:rtl/>
            </w:rPr>
          </w:r>
          <w:r w:rsidRPr="005908E1">
            <w:rPr>
              <w:b w:val="0"/>
              <w:bCs w:val="0"/>
              <w:webHidden/>
              <w:rtl/>
              <w:rPrChange w:id="395" w:author="fishman netanel" w:date="2025-06-11T08:10:00Z">
                <w:rPr>
                  <w:webHidden/>
                  <w:rtl/>
                </w:rPr>
              </w:rPrChange>
            </w:rPr>
            <w:fldChar w:fldCharType="separate"/>
          </w:r>
          <w:ins w:id="396" w:author="fishman netanel" w:date="2025-06-11T07:34:00Z">
            <w:r w:rsidRPr="005908E1">
              <w:rPr>
                <w:b w:val="0"/>
                <w:bCs w:val="0"/>
                <w:webHidden/>
                <w:rtl/>
                <w:lang w:bidi="he-IL"/>
                <w:rPrChange w:id="397" w:author="fishman netanel" w:date="2025-06-11T08:10:00Z">
                  <w:rPr>
                    <w:webHidden/>
                    <w:rtl/>
                  </w:rPr>
                </w:rPrChange>
              </w:rPr>
              <w:t>42</w:t>
            </w:r>
            <w:r w:rsidRPr="005908E1">
              <w:rPr>
                <w:b w:val="0"/>
                <w:bCs w:val="0"/>
                <w:webHidden/>
                <w:rtl/>
                <w:rPrChange w:id="398" w:author="fishman netanel" w:date="2025-06-11T08:10:00Z">
                  <w:rPr>
                    <w:webHidden/>
                    <w:rtl/>
                  </w:rPr>
                </w:rPrChange>
              </w:rPr>
              <w:fldChar w:fldCharType="end"/>
            </w:r>
            <w:r w:rsidRPr="005908E1">
              <w:rPr>
                <w:rStyle w:val="Hyperlink"/>
                <w:b w:val="0"/>
                <w:bCs w:val="0"/>
                <w:rtl/>
                <w:rPrChange w:id="399" w:author="fishman netanel" w:date="2025-06-11T08:10:00Z">
                  <w:rPr>
                    <w:rStyle w:val="Hyperlink"/>
                    <w:rtl/>
                  </w:rPr>
                </w:rPrChange>
              </w:rPr>
              <w:fldChar w:fldCharType="end"/>
            </w:r>
          </w:ins>
        </w:p>
        <w:p w14:paraId="28831881" w14:textId="299232C9" w:rsidR="00231078" w:rsidRPr="005908E1" w:rsidDel="0084112C" w:rsidRDefault="00231078" w:rsidP="0084112C">
          <w:pPr>
            <w:pStyle w:val="TOC1"/>
            <w:rPr>
              <w:del w:id="400" w:author="fishman netanel" w:date="2025-06-10T14:55:00Z"/>
              <w:rFonts w:eastAsiaTheme="minorEastAsia"/>
              <w:b w:val="0"/>
              <w:bCs w:val="0"/>
              <w:color w:val="auto"/>
              <w:sz w:val="22"/>
              <w:szCs w:val="22"/>
              <w:rtl/>
            </w:rPr>
          </w:pPr>
          <w:del w:id="401" w:author="fishman netanel" w:date="2025-06-10T14:55:00Z">
            <w:r w:rsidRPr="005908E1" w:rsidDel="0084112C">
              <w:rPr>
                <w:b w:val="0"/>
                <w:bCs w:val="0"/>
                <w:rPrChange w:id="402" w:author="fishman netanel" w:date="2025-06-11T08:09:00Z">
                  <w:rPr>
                    <w:rStyle w:val="Hyperlink"/>
                    <w:rFonts w:asciiTheme="minorBidi" w:hAnsiTheme="minorBidi"/>
                    <w:b/>
                    <w:bCs/>
                    <w:lang w:bidi="en-US"/>
                  </w:rPr>
                </w:rPrChange>
              </w:rPr>
              <w:delText>Acknowledgments</w:delText>
            </w:r>
            <w:r w:rsidRPr="005908E1" w:rsidDel="0084112C">
              <w:rPr>
                <w:b w:val="0"/>
                <w:bCs w:val="0"/>
                <w:webHidden/>
                <w:rtl/>
              </w:rPr>
              <w:tab/>
              <w:delText>3</w:delText>
            </w:r>
          </w:del>
        </w:p>
        <w:p w14:paraId="484FD0AC" w14:textId="788FA0CC" w:rsidR="00231078" w:rsidRPr="005908E1" w:rsidDel="0084112C" w:rsidRDefault="00231078" w:rsidP="0084112C">
          <w:pPr>
            <w:pStyle w:val="TOC1"/>
            <w:rPr>
              <w:del w:id="403" w:author="fishman netanel" w:date="2025-06-10T14:55:00Z"/>
              <w:rFonts w:eastAsiaTheme="minorEastAsia"/>
              <w:b w:val="0"/>
              <w:bCs w:val="0"/>
              <w:color w:val="auto"/>
              <w:sz w:val="22"/>
              <w:szCs w:val="22"/>
              <w:rtl/>
            </w:rPr>
          </w:pPr>
          <w:del w:id="404" w:author="fishman netanel" w:date="2025-06-10T14:55:00Z">
            <w:r w:rsidRPr="005908E1" w:rsidDel="0084112C">
              <w:rPr>
                <w:b w:val="0"/>
                <w:bCs w:val="0"/>
                <w:rPrChange w:id="405" w:author="fishman netanel" w:date="2025-06-11T08:09:00Z">
                  <w:rPr>
                    <w:rStyle w:val="Hyperlink"/>
                    <w:rFonts w:asciiTheme="minorBidi" w:hAnsiTheme="minorBidi"/>
                    <w:b/>
                    <w:bCs/>
                    <w:lang w:bidi="en-US"/>
                  </w:rPr>
                </w:rPrChange>
              </w:rPr>
              <w:delText>Abstract</w:delText>
            </w:r>
            <w:r w:rsidRPr="005908E1" w:rsidDel="0084112C">
              <w:rPr>
                <w:b w:val="0"/>
                <w:bCs w:val="0"/>
                <w:webHidden/>
                <w:rtl/>
              </w:rPr>
              <w:tab/>
              <w:delText>4</w:delText>
            </w:r>
          </w:del>
        </w:p>
        <w:p w14:paraId="39053F16" w14:textId="0BEE8D2C" w:rsidR="00231078" w:rsidRPr="005908E1" w:rsidDel="0084112C" w:rsidRDefault="00231078" w:rsidP="0084112C">
          <w:pPr>
            <w:pStyle w:val="TOC1"/>
            <w:rPr>
              <w:del w:id="406" w:author="fishman netanel" w:date="2025-06-10T14:55:00Z"/>
              <w:rFonts w:eastAsiaTheme="minorEastAsia"/>
              <w:b w:val="0"/>
              <w:bCs w:val="0"/>
              <w:color w:val="auto"/>
              <w:sz w:val="22"/>
              <w:szCs w:val="22"/>
              <w:rtl/>
            </w:rPr>
          </w:pPr>
          <w:del w:id="407" w:author="fishman netanel" w:date="2025-06-10T14:55:00Z">
            <w:r w:rsidRPr="005908E1" w:rsidDel="0084112C">
              <w:rPr>
                <w:b w:val="0"/>
                <w:bCs w:val="0"/>
                <w:rPrChange w:id="408" w:author="fishman netanel" w:date="2025-06-11T08:09:00Z">
                  <w:rPr>
                    <w:rStyle w:val="Hyperlink"/>
                    <w:rFonts w:asciiTheme="minorBidi" w:hAnsiTheme="minorBidi"/>
                    <w:b/>
                    <w:bCs/>
                    <w:lang w:bidi="en-US"/>
                  </w:rPr>
                </w:rPrChange>
              </w:rPr>
              <w:delText>Table of contents</w:delText>
            </w:r>
          </w:del>
          <w:ins w:id="409" w:author="David Helman" w:date="2025-04-09T15:32:00Z">
            <w:del w:id="410" w:author="fishman netanel" w:date="2025-06-10T14:55:00Z">
              <w:r w:rsidR="000E285B" w:rsidRPr="005908E1" w:rsidDel="0084112C">
                <w:rPr>
                  <w:b w:val="0"/>
                  <w:bCs w:val="0"/>
                  <w:rPrChange w:id="411" w:author="fishman netanel" w:date="2025-06-11T08:09:00Z">
                    <w:rPr>
                      <w:rStyle w:val="Hyperlink"/>
                      <w:rFonts w:asciiTheme="minorBidi" w:hAnsiTheme="minorBidi"/>
                      <w:b/>
                      <w:bCs/>
                      <w:lang w:bidi="en-US"/>
                    </w:rPr>
                  </w:rPrChange>
                </w:rPr>
                <w:delText>Contents</w:delText>
              </w:r>
            </w:del>
          </w:ins>
          <w:del w:id="412" w:author="fishman netanel" w:date="2025-06-10T14:55:00Z">
            <w:r w:rsidRPr="005908E1" w:rsidDel="0084112C">
              <w:rPr>
                <w:b w:val="0"/>
                <w:bCs w:val="0"/>
                <w:webHidden/>
                <w:rtl/>
              </w:rPr>
              <w:tab/>
              <w:delText>5</w:delText>
            </w:r>
          </w:del>
        </w:p>
        <w:p w14:paraId="1951F85A" w14:textId="56790E72" w:rsidR="00231078" w:rsidRPr="005908E1" w:rsidDel="0084112C" w:rsidRDefault="00231078" w:rsidP="0084112C">
          <w:pPr>
            <w:pStyle w:val="TOC1"/>
            <w:rPr>
              <w:del w:id="413" w:author="fishman netanel" w:date="2025-06-10T14:55:00Z"/>
              <w:rFonts w:eastAsiaTheme="minorEastAsia"/>
              <w:b w:val="0"/>
              <w:bCs w:val="0"/>
              <w:color w:val="auto"/>
              <w:sz w:val="22"/>
              <w:szCs w:val="22"/>
              <w:rtl/>
            </w:rPr>
          </w:pPr>
          <w:del w:id="414" w:author="fishman netanel" w:date="2025-06-10T14:55:00Z">
            <w:r w:rsidRPr="005908E1" w:rsidDel="0084112C">
              <w:rPr>
                <w:b w:val="0"/>
                <w:bCs w:val="0"/>
                <w:rPrChange w:id="415" w:author="fishman netanel" w:date="2025-06-11T08:09:00Z">
                  <w:rPr>
                    <w:rStyle w:val="Hyperlink"/>
                    <w:rFonts w:asciiTheme="minorBidi" w:hAnsiTheme="minorBidi"/>
                    <w:b/>
                    <w:bCs/>
                    <w:lang w:bidi="en-US"/>
                  </w:rPr>
                </w:rPrChange>
              </w:rPr>
              <w:delText>Abbreviations</w:delText>
            </w:r>
            <w:r w:rsidRPr="005908E1" w:rsidDel="0084112C">
              <w:rPr>
                <w:b w:val="0"/>
                <w:bCs w:val="0"/>
                <w:webHidden/>
                <w:rtl/>
              </w:rPr>
              <w:tab/>
              <w:delText>6</w:delText>
            </w:r>
          </w:del>
        </w:p>
        <w:p w14:paraId="78B14180" w14:textId="555D8E47" w:rsidR="00231078" w:rsidRPr="005908E1" w:rsidDel="0084112C" w:rsidRDefault="00231078" w:rsidP="0084112C">
          <w:pPr>
            <w:pStyle w:val="TOC1"/>
            <w:rPr>
              <w:del w:id="416" w:author="fishman netanel" w:date="2025-06-10T14:55:00Z"/>
              <w:rFonts w:eastAsiaTheme="minorEastAsia"/>
              <w:b w:val="0"/>
              <w:bCs w:val="0"/>
              <w:color w:val="auto"/>
              <w:sz w:val="22"/>
              <w:szCs w:val="22"/>
              <w:rtl/>
            </w:rPr>
          </w:pPr>
          <w:del w:id="417" w:author="fishman netanel" w:date="2025-06-10T14:55:00Z">
            <w:r w:rsidRPr="005908E1" w:rsidDel="0084112C">
              <w:rPr>
                <w:b w:val="0"/>
                <w:bCs w:val="0"/>
                <w:rPrChange w:id="418" w:author="fishman netanel" w:date="2025-06-11T08:09:00Z">
                  <w:rPr>
                    <w:rStyle w:val="Hyperlink"/>
                    <w:rFonts w:asciiTheme="minorBidi" w:hAnsiTheme="minorBidi"/>
                    <w:b/>
                    <w:bCs/>
                    <w:lang w:bidi="en-US"/>
                  </w:rPr>
                </w:rPrChange>
              </w:rPr>
              <w:delText>1. Introduction</w:delText>
            </w:r>
            <w:r w:rsidRPr="005908E1" w:rsidDel="0084112C">
              <w:rPr>
                <w:b w:val="0"/>
                <w:bCs w:val="0"/>
                <w:webHidden/>
                <w:rtl/>
              </w:rPr>
              <w:tab/>
              <w:delText>7</w:delText>
            </w:r>
          </w:del>
        </w:p>
        <w:p w14:paraId="432ABD2B" w14:textId="56A967BD" w:rsidR="00231078" w:rsidRPr="005908E1" w:rsidDel="0084112C" w:rsidRDefault="00231078" w:rsidP="0084112C">
          <w:pPr>
            <w:pStyle w:val="TOC2"/>
            <w:tabs>
              <w:tab w:val="right" w:leader="dot" w:pos="8296"/>
            </w:tabs>
            <w:spacing w:line="360" w:lineRule="auto"/>
            <w:rPr>
              <w:del w:id="419" w:author="fishman netanel" w:date="2025-06-10T14:55:00Z"/>
              <w:rFonts w:asciiTheme="minorBidi" w:eastAsiaTheme="minorEastAsia" w:hAnsiTheme="minorBidi"/>
              <w:noProof/>
              <w:color w:val="auto"/>
              <w:sz w:val="22"/>
              <w:szCs w:val="22"/>
              <w:rtl/>
            </w:rPr>
          </w:pPr>
          <w:del w:id="420" w:author="fishman netanel" w:date="2025-06-10T14:55:00Z">
            <w:r w:rsidRPr="005908E1" w:rsidDel="0084112C">
              <w:rPr>
                <w:rPrChange w:id="421" w:author="fishman netanel" w:date="2025-06-11T08:09:00Z">
                  <w:rPr>
                    <w:rStyle w:val="Hyperlink"/>
                    <w:rFonts w:asciiTheme="minorBidi" w:hAnsiTheme="minorBidi"/>
                    <w:noProof/>
                  </w:rPr>
                </w:rPrChange>
              </w:rPr>
              <w:delText>1.1. Research questions</w:delText>
            </w:r>
          </w:del>
          <w:ins w:id="422" w:author="David Helman" w:date="2025-04-09T15:27:00Z">
            <w:del w:id="423" w:author="fishman netanel" w:date="2025-06-10T14:55:00Z">
              <w:r w:rsidR="000E285B" w:rsidRPr="005908E1" w:rsidDel="0084112C">
                <w:rPr>
                  <w:rPrChange w:id="424" w:author="fishman netanel" w:date="2025-06-11T08:09:00Z">
                    <w:rPr>
                      <w:rStyle w:val="Hyperlink"/>
                      <w:rFonts w:asciiTheme="minorBidi" w:hAnsiTheme="minorBidi"/>
                      <w:noProof/>
                    </w:rPr>
                  </w:rPrChange>
                </w:rPr>
                <w:delText>Questions</w:delText>
              </w:r>
            </w:del>
          </w:ins>
          <w:del w:id="425" w:author="fishman netanel" w:date="2025-06-10T14:55:00Z">
            <w:r w:rsidRPr="005908E1" w:rsidDel="0084112C">
              <w:rPr>
                <w:rFonts w:asciiTheme="minorBidi" w:hAnsiTheme="minorBidi"/>
                <w:noProof/>
                <w:webHidden/>
                <w:rtl/>
              </w:rPr>
              <w:tab/>
              <w:delText>10</w:delText>
            </w:r>
          </w:del>
        </w:p>
        <w:p w14:paraId="59A7E33A" w14:textId="0780E537" w:rsidR="00231078" w:rsidRPr="005908E1" w:rsidDel="0084112C" w:rsidRDefault="00231078" w:rsidP="0084112C">
          <w:pPr>
            <w:pStyle w:val="TOC2"/>
            <w:tabs>
              <w:tab w:val="right" w:leader="dot" w:pos="8296"/>
            </w:tabs>
            <w:spacing w:line="360" w:lineRule="auto"/>
            <w:rPr>
              <w:del w:id="426" w:author="fishman netanel" w:date="2025-06-10T14:55:00Z"/>
              <w:rFonts w:asciiTheme="minorBidi" w:eastAsiaTheme="minorEastAsia" w:hAnsiTheme="minorBidi"/>
              <w:noProof/>
              <w:color w:val="auto"/>
              <w:sz w:val="22"/>
              <w:szCs w:val="22"/>
              <w:rtl/>
            </w:rPr>
          </w:pPr>
          <w:del w:id="427" w:author="fishman netanel" w:date="2025-06-10T14:55:00Z">
            <w:r w:rsidRPr="005908E1" w:rsidDel="0084112C">
              <w:rPr>
                <w:rPrChange w:id="428" w:author="fishman netanel" w:date="2025-06-11T08:09:00Z">
                  <w:rPr>
                    <w:rStyle w:val="Hyperlink"/>
                    <w:rFonts w:asciiTheme="minorBidi" w:hAnsiTheme="minorBidi"/>
                    <w:noProof/>
                  </w:rPr>
                </w:rPrChange>
              </w:rPr>
              <w:delText>1.2. Research objectives</w:delText>
            </w:r>
          </w:del>
          <w:ins w:id="429" w:author="David Helman" w:date="2025-04-09T15:27:00Z">
            <w:del w:id="430" w:author="fishman netanel" w:date="2025-06-10T14:55:00Z">
              <w:r w:rsidR="000E285B" w:rsidRPr="005908E1" w:rsidDel="0084112C">
                <w:rPr>
                  <w:rPrChange w:id="431" w:author="fishman netanel" w:date="2025-06-11T08:09:00Z">
                    <w:rPr>
                      <w:rStyle w:val="Hyperlink"/>
                      <w:rFonts w:asciiTheme="minorBidi" w:hAnsiTheme="minorBidi"/>
                      <w:noProof/>
                    </w:rPr>
                  </w:rPrChange>
                </w:rPr>
                <w:delText>Objectives</w:delText>
              </w:r>
            </w:del>
          </w:ins>
          <w:del w:id="432" w:author="fishman netanel" w:date="2025-06-10T14:55:00Z">
            <w:r w:rsidRPr="005908E1" w:rsidDel="0084112C">
              <w:rPr>
                <w:rFonts w:asciiTheme="minorBidi" w:hAnsiTheme="minorBidi"/>
                <w:noProof/>
                <w:webHidden/>
                <w:rtl/>
              </w:rPr>
              <w:tab/>
              <w:delText>10</w:delText>
            </w:r>
          </w:del>
        </w:p>
        <w:p w14:paraId="18C50249" w14:textId="1222B599" w:rsidR="00231078" w:rsidRPr="005908E1" w:rsidDel="0084112C" w:rsidRDefault="00231078" w:rsidP="0084112C">
          <w:pPr>
            <w:pStyle w:val="TOC2"/>
            <w:tabs>
              <w:tab w:val="right" w:leader="dot" w:pos="8296"/>
            </w:tabs>
            <w:spacing w:line="360" w:lineRule="auto"/>
            <w:rPr>
              <w:del w:id="433" w:author="fishman netanel" w:date="2025-06-10T14:55:00Z"/>
              <w:rFonts w:asciiTheme="minorBidi" w:eastAsiaTheme="minorEastAsia" w:hAnsiTheme="minorBidi"/>
              <w:noProof/>
              <w:color w:val="auto"/>
              <w:sz w:val="22"/>
              <w:szCs w:val="22"/>
              <w:rtl/>
            </w:rPr>
          </w:pPr>
          <w:del w:id="434" w:author="fishman netanel" w:date="2025-06-10T14:55:00Z">
            <w:r w:rsidRPr="005908E1" w:rsidDel="0084112C">
              <w:rPr>
                <w:rPrChange w:id="435" w:author="fishman netanel" w:date="2025-06-11T08:09:00Z">
                  <w:rPr>
                    <w:rStyle w:val="Hyperlink"/>
                    <w:rFonts w:asciiTheme="minorBidi" w:hAnsiTheme="minorBidi"/>
                    <w:noProof/>
                  </w:rPr>
                </w:rPrChange>
              </w:rPr>
              <w:delText>1.3. Research hypotheses</w:delText>
            </w:r>
          </w:del>
          <w:ins w:id="436" w:author="David Helman" w:date="2025-04-09T15:27:00Z">
            <w:del w:id="437" w:author="fishman netanel" w:date="2025-06-10T14:55:00Z">
              <w:r w:rsidR="000E285B" w:rsidRPr="005908E1" w:rsidDel="0084112C">
                <w:rPr>
                  <w:rPrChange w:id="438" w:author="fishman netanel" w:date="2025-06-11T08:09:00Z">
                    <w:rPr>
                      <w:rStyle w:val="Hyperlink"/>
                      <w:rFonts w:asciiTheme="minorBidi" w:hAnsiTheme="minorBidi"/>
                      <w:noProof/>
                    </w:rPr>
                  </w:rPrChange>
                </w:rPr>
                <w:delText>Hypotheses</w:delText>
              </w:r>
            </w:del>
          </w:ins>
          <w:del w:id="439" w:author="fishman netanel" w:date="2025-06-10T14:55:00Z">
            <w:r w:rsidRPr="005908E1" w:rsidDel="0084112C">
              <w:rPr>
                <w:rFonts w:asciiTheme="minorBidi" w:hAnsiTheme="minorBidi"/>
                <w:noProof/>
                <w:webHidden/>
                <w:rtl/>
              </w:rPr>
              <w:tab/>
              <w:delText>10</w:delText>
            </w:r>
          </w:del>
        </w:p>
        <w:p w14:paraId="58F578AB" w14:textId="0165852F" w:rsidR="00231078" w:rsidRPr="005908E1" w:rsidDel="0084112C" w:rsidRDefault="00231078" w:rsidP="0084112C">
          <w:pPr>
            <w:pStyle w:val="TOC2"/>
            <w:tabs>
              <w:tab w:val="right" w:leader="dot" w:pos="8296"/>
            </w:tabs>
            <w:spacing w:line="360" w:lineRule="auto"/>
            <w:rPr>
              <w:del w:id="440" w:author="fishman netanel" w:date="2025-06-10T14:55:00Z"/>
              <w:rFonts w:asciiTheme="minorBidi" w:eastAsiaTheme="minorEastAsia" w:hAnsiTheme="minorBidi"/>
              <w:noProof/>
              <w:color w:val="auto"/>
              <w:sz w:val="22"/>
              <w:szCs w:val="22"/>
              <w:rtl/>
            </w:rPr>
          </w:pPr>
          <w:del w:id="441" w:author="fishman netanel" w:date="2025-06-10T14:55:00Z">
            <w:r w:rsidRPr="005908E1" w:rsidDel="0084112C">
              <w:rPr>
                <w:rPrChange w:id="442" w:author="fishman netanel" w:date="2025-06-11T08:09:00Z">
                  <w:rPr>
                    <w:rStyle w:val="Hyperlink"/>
                    <w:rFonts w:asciiTheme="minorBidi" w:hAnsiTheme="minorBidi"/>
                    <w:noProof/>
                  </w:rPr>
                </w:rPrChange>
              </w:rPr>
              <w:delText xml:space="preserve">2.1 </w:delText>
            </w:r>
            <w:r w:rsidRPr="005908E1" w:rsidDel="0084112C">
              <w:rPr>
                <w:rPrChange w:id="443" w:author="fishman netanel" w:date="2025-06-11T08:09:00Z">
                  <w:rPr>
                    <w:rStyle w:val="Hyperlink"/>
                    <w:rFonts w:asciiTheme="minorBidi" w:hAnsiTheme="minorBidi"/>
                    <w:noProof/>
                    <w:lang w:bidi="en-US"/>
                  </w:rPr>
                </w:rPrChange>
              </w:rPr>
              <w:delText>Study Site and Experimental Design</w:delText>
            </w:r>
            <w:r w:rsidRPr="005908E1" w:rsidDel="0084112C">
              <w:rPr>
                <w:rFonts w:asciiTheme="minorBidi" w:hAnsiTheme="minorBidi"/>
                <w:noProof/>
                <w:webHidden/>
                <w:rtl/>
              </w:rPr>
              <w:tab/>
              <w:delText>11</w:delText>
            </w:r>
          </w:del>
        </w:p>
        <w:p w14:paraId="5C232344" w14:textId="246B8CAC" w:rsidR="00231078" w:rsidRPr="005908E1" w:rsidDel="0084112C" w:rsidRDefault="00231078" w:rsidP="0084112C">
          <w:pPr>
            <w:pStyle w:val="TOC2"/>
            <w:tabs>
              <w:tab w:val="right" w:leader="dot" w:pos="8296"/>
            </w:tabs>
            <w:spacing w:line="360" w:lineRule="auto"/>
            <w:rPr>
              <w:del w:id="444" w:author="fishman netanel" w:date="2025-06-10T14:55:00Z"/>
              <w:rFonts w:asciiTheme="minorBidi" w:eastAsiaTheme="minorEastAsia" w:hAnsiTheme="minorBidi"/>
              <w:noProof/>
              <w:color w:val="auto"/>
              <w:sz w:val="22"/>
              <w:szCs w:val="22"/>
              <w:rtl/>
            </w:rPr>
          </w:pPr>
          <w:del w:id="445" w:author="fishman netanel" w:date="2025-06-10T14:55:00Z">
            <w:r w:rsidRPr="005908E1" w:rsidDel="0084112C">
              <w:rPr>
                <w:rPrChange w:id="446" w:author="fishman netanel" w:date="2025-06-11T08:09:00Z">
                  <w:rPr>
                    <w:rStyle w:val="Hyperlink"/>
                    <w:rFonts w:asciiTheme="minorBidi" w:hAnsiTheme="minorBidi"/>
                    <w:noProof/>
                    <w:lang w:bidi="en-US"/>
                  </w:rPr>
                </w:rPrChange>
              </w:rPr>
              <w:delText>2.2. Field Measurements</w:delText>
            </w:r>
            <w:r w:rsidRPr="005908E1" w:rsidDel="0084112C">
              <w:rPr>
                <w:rFonts w:asciiTheme="minorBidi" w:hAnsiTheme="minorBidi"/>
                <w:noProof/>
                <w:webHidden/>
                <w:rtl/>
              </w:rPr>
              <w:tab/>
              <w:delText>12</w:delText>
            </w:r>
          </w:del>
        </w:p>
        <w:p w14:paraId="4B0CDE2A" w14:textId="779C0B8C" w:rsidR="00231078" w:rsidRPr="005908E1" w:rsidDel="0084112C" w:rsidRDefault="00231078" w:rsidP="0084112C">
          <w:pPr>
            <w:pStyle w:val="TOC2"/>
            <w:tabs>
              <w:tab w:val="right" w:leader="dot" w:pos="8296"/>
            </w:tabs>
            <w:spacing w:line="360" w:lineRule="auto"/>
            <w:rPr>
              <w:del w:id="447" w:author="fishman netanel" w:date="2025-06-10T14:55:00Z"/>
              <w:rFonts w:asciiTheme="minorBidi" w:eastAsiaTheme="minorEastAsia" w:hAnsiTheme="minorBidi"/>
              <w:noProof/>
              <w:color w:val="auto"/>
              <w:sz w:val="22"/>
              <w:szCs w:val="22"/>
              <w:rtl/>
            </w:rPr>
          </w:pPr>
          <w:del w:id="448" w:author="fishman netanel" w:date="2025-06-10T14:55:00Z">
            <w:r w:rsidRPr="005908E1" w:rsidDel="0084112C">
              <w:rPr>
                <w:rPrChange w:id="449" w:author="fishman netanel" w:date="2025-06-11T08:09:00Z">
                  <w:rPr>
                    <w:rStyle w:val="Hyperlink"/>
                    <w:rFonts w:asciiTheme="minorBidi" w:hAnsiTheme="minorBidi"/>
                    <w:noProof/>
                    <w:lang w:bidi="en-US"/>
                  </w:rPr>
                </w:rPrChange>
              </w:rPr>
              <w:delText>2.3. UAV Platform and Spectral Data Acquisition</w:delText>
            </w:r>
            <w:r w:rsidRPr="005908E1" w:rsidDel="0084112C">
              <w:rPr>
                <w:rFonts w:asciiTheme="minorBidi" w:hAnsiTheme="minorBidi"/>
                <w:noProof/>
                <w:webHidden/>
                <w:rtl/>
              </w:rPr>
              <w:tab/>
              <w:delText>13</w:delText>
            </w:r>
          </w:del>
        </w:p>
        <w:p w14:paraId="47B3D1C4" w14:textId="0CF3FA5F" w:rsidR="00231078" w:rsidRPr="005908E1" w:rsidDel="0084112C" w:rsidRDefault="00231078" w:rsidP="0084112C">
          <w:pPr>
            <w:pStyle w:val="TOC2"/>
            <w:tabs>
              <w:tab w:val="right" w:leader="dot" w:pos="8296"/>
            </w:tabs>
            <w:spacing w:line="360" w:lineRule="auto"/>
            <w:rPr>
              <w:del w:id="450" w:author="fishman netanel" w:date="2025-06-10T14:55:00Z"/>
              <w:rFonts w:asciiTheme="minorBidi" w:eastAsiaTheme="minorEastAsia" w:hAnsiTheme="minorBidi"/>
              <w:noProof/>
              <w:color w:val="auto"/>
              <w:sz w:val="22"/>
              <w:szCs w:val="22"/>
              <w:rtl/>
            </w:rPr>
          </w:pPr>
          <w:del w:id="451" w:author="fishman netanel" w:date="2025-06-10T14:55:00Z">
            <w:r w:rsidRPr="005908E1" w:rsidDel="0084112C">
              <w:rPr>
                <w:rPrChange w:id="452" w:author="fishman netanel" w:date="2025-06-11T08:09:00Z">
                  <w:rPr>
                    <w:rStyle w:val="Hyperlink"/>
                    <w:rFonts w:asciiTheme="minorBidi" w:hAnsiTheme="minorBidi"/>
                    <w:noProof/>
                    <w:lang w:bidi="en-US"/>
                  </w:rPr>
                </w:rPrChange>
              </w:rPr>
              <w:delText>2.4. Spectral Data Processing</w:delText>
            </w:r>
            <w:r w:rsidRPr="005908E1" w:rsidDel="0084112C">
              <w:rPr>
                <w:rFonts w:asciiTheme="minorBidi" w:hAnsiTheme="minorBidi"/>
                <w:noProof/>
                <w:webHidden/>
                <w:rtl/>
              </w:rPr>
              <w:tab/>
              <w:delText>13</w:delText>
            </w:r>
          </w:del>
        </w:p>
        <w:p w14:paraId="5883243E" w14:textId="48099BB8" w:rsidR="00231078" w:rsidRPr="005908E1" w:rsidDel="0084112C" w:rsidRDefault="00231078" w:rsidP="0084112C">
          <w:pPr>
            <w:pStyle w:val="TOC1"/>
            <w:rPr>
              <w:del w:id="453" w:author="fishman netanel" w:date="2025-06-10T14:55:00Z"/>
              <w:rFonts w:eastAsiaTheme="minorEastAsia"/>
              <w:b w:val="0"/>
              <w:bCs w:val="0"/>
              <w:color w:val="auto"/>
              <w:sz w:val="22"/>
              <w:szCs w:val="22"/>
              <w:rtl/>
            </w:rPr>
          </w:pPr>
          <w:del w:id="454" w:author="fishman netanel" w:date="2025-06-10T14:55:00Z">
            <w:r w:rsidRPr="005908E1" w:rsidDel="0084112C">
              <w:rPr>
                <w:b w:val="0"/>
                <w:bCs w:val="0"/>
                <w:rPrChange w:id="455" w:author="fishman netanel" w:date="2025-06-11T08:09:00Z">
                  <w:rPr>
                    <w:rStyle w:val="Hyperlink"/>
                    <w:rFonts w:asciiTheme="minorBidi" w:hAnsiTheme="minorBidi"/>
                    <w:b/>
                    <w:bCs/>
                    <w:lang w:bidi="en-US"/>
                  </w:rPr>
                </w:rPrChange>
              </w:rPr>
              <w:delText>3. Predictive Models</w:delText>
            </w:r>
            <w:r w:rsidRPr="005908E1" w:rsidDel="0084112C">
              <w:rPr>
                <w:b w:val="0"/>
                <w:bCs w:val="0"/>
                <w:webHidden/>
                <w:rtl/>
              </w:rPr>
              <w:tab/>
              <w:delText>15</w:delText>
            </w:r>
          </w:del>
        </w:p>
        <w:p w14:paraId="3A1248C6" w14:textId="78218469" w:rsidR="00231078" w:rsidRPr="005908E1" w:rsidDel="0084112C" w:rsidRDefault="00231078" w:rsidP="0084112C">
          <w:pPr>
            <w:pStyle w:val="TOC2"/>
            <w:tabs>
              <w:tab w:val="right" w:leader="dot" w:pos="8296"/>
            </w:tabs>
            <w:spacing w:line="360" w:lineRule="auto"/>
            <w:rPr>
              <w:del w:id="456" w:author="fishman netanel" w:date="2025-06-10T14:55:00Z"/>
              <w:rFonts w:asciiTheme="minorBidi" w:eastAsiaTheme="minorEastAsia" w:hAnsiTheme="minorBidi"/>
              <w:noProof/>
              <w:color w:val="auto"/>
              <w:sz w:val="22"/>
              <w:szCs w:val="22"/>
              <w:rtl/>
            </w:rPr>
          </w:pPr>
          <w:del w:id="457" w:author="fishman netanel" w:date="2025-06-10T14:55:00Z">
            <w:r w:rsidRPr="005908E1" w:rsidDel="0084112C">
              <w:rPr>
                <w:rPrChange w:id="458" w:author="fishman netanel" w:date="2025-06-11T08:09:00Z">
                  <w:rPr>
                    <w:rStyle w:val="Hyperlink"/>
                    <w:rFonts w:asciiTheme="minorBidi" w:hAnsiTheme="minorBidi"/>
                    <w:noProof/>
                    <w:lang w:bidi="en-US"/>
                  </w:rPr>
                </w:rPrChange>
              </w:rPr>
              <w:delText>3.1. Spectral Indices</w:delText>
            </w:r>
            <w:r w:rsidRPr="005908E1" w:rsidDel="0084112C">
              <w:rPr>
                <w:rFonts w:asciiTheme="minorBidi" w:hAnsiTheme="minorBidi"/>
                <w:noProof/>
                <w:webHidden/>
                <w:rtl/>
              </w:rPr>
              <w:tab/>
              <w:delText>15</w:delText>
            </w:r>
          </w:del>
        </w:p>
        <w:p w14:paraId="6A7E9D22" w14:textId="087F7160" w:rsidR="00231078" w:rsidRPr="005908E1" w:rsidDel="0084112C" w:rsidRDefault="00231078" w:rsidP="0084112C">
          <w:pPr>
            <w:pStyle w:val="TOC2"/>
            <w:tabs>
              <w:tab w:val="right" w:leader="dot" w:pos="8296"/>
            </w:tabs>
            <w:spacing w:line="360" w:lineRule="auto"/>
            <w:rPr>
              <w:del w:id="459" w:author="fishman netanel" w:date="2025-06-10T14:55:00Z"/>
              <w:rFonts w:asciiTheme="minorBidi" w:eastAsiaTheme="minorEastAsia" w:hAnsiTheme="minorBidi"/>
              <w:noProof/>
              <w:color w:val="auto"/>
              <w:sz w:val="22"/>
              <w:szCs w:val="22"/>
              <w:rtl/>
            </w:rPr>
          </w:pPr>
          <w:del w:id="460" w:author="fishman netanel" w:date="2025-06-10T14:55:00Z">
            <w:r w:rsidRPr="005908E1" w:rsidDel="0084112C">
              <w:rPr>
                <w:rPrChange w:id="461" w:author="fishman netanel" w:date="2025-06-11T08:09:00Z">
                  <w:rPr>
                    <w:rStyle w:val="Hyperlink"/>
                    <w:rFonts w:asciiTheme="minorBidi" w:hAnsiTheme="minorBidi"/>
                    <w:noProof/>
                    <w:lang w:bidi="en-US"/>
                  </w:rPr>
                </w:rPrChange>
              </w:rPr>
              <w:delText>3.2. Machine Learning Algorithms</w:delText>
            </w:r>
            <w:r w:rsidRPr="005908E1" w:rsidDel="0084112C">
              <w:rPr>
                <w:rFonts w:asciiTheme="minorBidi" w:hAnsiTheme="minorBidi"/>
                <w:noProof/>
                <w:webHidden/>
                <w:rtl/>
              </w:rPr>
              <w:tab/>
              <w:delText>18</w:delText>
            </w:r>
          </w:del>
        </w:p>
        <w:p w14:paraId="165F0CF4" w14:textId="00B86F5C" w:rsidR="00231078" w:rsidRPr="005908E1" w:rsidDel="0084112C" w:rsidRDefault="00231078" w:rsidP="0084112C">
          <w:pPr>
            <w:pStyle w:val="TOC2"/>
            <w:tabs>
              <w:tab w:val="right" w:leader="dot" w:pos="8296"/>
            </w:tabs>
            <w:spacing w:line="360" w:lineRule="auto"/>
            <w:rPr>
              <w:del w:id="462" w:author="fishman netanel" w:date="2025-06-10T14:55:00Z"/>
              <w:rFonts w:asciiTheme="minorBidi" w:eastAsiaTheme="minorEastAsia" w:hAnsiTheme="minorBidi"/>
              <w:noProof/>
              <w:color w:val="auto"/>
              <w:sz w:val="22"/>
              <w:szCs w:val="22"/>
              <w:rtl/>
            </w:rPr>
          </w:pPr>
          <w:del w:id="463" w:author="fishman netanel" w:date="2025-06-10T14:55:00Z">
            <w:r w:rsidRPr="005908E1" w:rsidDel="0084112C">
              <w:rPr>
                <w:rPrChange w:id="464" w:author="fishman netanel" w:date="2025-06-11T08:09:00Z">
                  <w:rPr>
                    <w:rStyle w:val="Hyperlink"/>
                    <w:rFonts w:asciiTheme="minorBidi" w:hAnsiTheme="minorBidi"/>
                    <w:noProof/>
                    <w:lang w:bidi="en-US"/>
                  </w:rPr>
                </w:rPrChange>
              </w:rPr>
              <w:delText>3.3. Statistical analysis</w:delText>
            </w:r>
            <w:r w:rsidRPr="005908E1" w:rsidDel="0084112C">
              <w:rPr>
                <w:rFonts w:asciiTheme="minorBidi" w:hAnsiTheme="minorBidi"/>
                <w:noProof/>
                <w:webHidden/>
                <w:rtl/>
              </w:rPr>
              <w:tab/>
              <w:delText>20</w:delText>
            </w:r>
          </w:del>
        </w:p>
        <w:p w14:paraId="578099D2" w14:textId="6A4DE026" w:rsidR="00231078" w:rsidRPr="005908E1" w:rsidDel="0084112C" w:rsidRDefault="00231078" w:rsidP="0084112C">
          <w:pPr>
            <w:pStyle w:val="TOC1"/>
            <w:rPr>
              <w:del w:id="465" w:author="fishman netanel" w:date="2025-06-10T14:55:00Z"/>
              <w:rFonts w:eastAsiaTheme="minorEastAsia"/>
              <w:b w:val="0"/>
              <w:bCs w:val="0"/>
              <w:color w:val="auto"/>
              <w:sz w:val="22"/>
              <w:szCs w:val="22"/>
              <w:rtl/>
            </w:rPr>
          </w:pPr>
          <w:del w:id="466" w:author="fishman netanel" w:date="2025-06-10T14:55:00Z">
            <w:r w:rsidRPr="005908E1" w:rsidDel="0084112C">
              <w:rPr>
                <w:b w:val="0"/>
                <w:bCs w:val="0"/>
                <w:rPrChange w:id="467" w:author="fishman netanel" w:date="2025-06-11T08:09:00Z">
                  <w:rPr>
                    <w:rStyle w:val="Hyperlink"/>
                    <w:rFonts w:asciiTheme="minorBidi" w:hAnsiTheme="minorBidi"/>
                    <w:b/>
                    <w:bCs/>
                    <w:lang w:bidi="en-US"/>
                  </w:rPr>
                </w:rPrChange>
              </w:rPr>
              <w:delText>4. Results</w:delText>
            </w:r>
            <w:r w:rsidRPr="005908E1" w:rsidDel="0084112C">
              <w:rPr>
                <w:b w:val="0"/>
                <w:bCs w:val="0"/>
                <w:webHidden/>
                <w:rtl/>
              </w:rPr>
              <w:tab/>
              <w:delText>20</w:delText>
            </w:r>
          </w:del>
        </w:p>
        <w:p w14:paraId="7B99FB6E" w14:textId="1ADBE0D3" w:rsidR="00231078" w:rsidRPr="005908E1" w:rsidDel="0084112C" w:rsidRDefault="00231078" w:rsidP="0084112C">
          <w:pPr>
            <w:pStyle w:val="TOC2"/>
            <w:tabs>
              <w:tab w:val="right" w:leader="dot" w:pos="8296"/>
            </w:tabs>
            <w:spacing w:line="360" w:lineRule="auto"/>
            <w:rPr>
              <w:del w:id="468" w:author="fishman netanel" w:date="2025-06-10T14:55:00Z"/>
              <w:rFonts w:asciiTheme="minorBidi" w:eastAsiaTheme="minorEastAsia" w:hAnsiTheme="minorBidi"/>
              <w:noProof/>
              <w:color w:val="auto"/>
              <w:sz w:val="22"/>
              <w:szCs w:val="22"/>
              <w:rtl/>
            </w:rPr>
          </w:pPr>
          <w:del w:id="469" w:author="fishman netanel" w:date="2025-06-10T14:55:00Z">
            <w:r w:rsidRPr="005908E1" w:rsidDel="0084112C">
              <w:rPr>
                <w:rPrChange w:id="470" w:author="fishman netanel" w:date="2025-06-11T08:09:00Z">
                  <w:rPr>
                    <w:rStyle w:val="Hyperlink"/>
                    <w:rFonts w:asciiTheme="minorBidi" w:hAnsiTheme="minorBidi"/>
                    <w:noProof/>
                    <w:lang w:bidi="en-US"/>
                  </w:rPr>
                </w:rPrChange>
              </w:rPr>
              <w:delText>4.1. Leaf Water Potential Dynamics and Correlation with Spectral Indices</w:delText>
            </w:r>
            <w:r w:rsidRPr="005908E1" w:rsidDel="0084112C">
              <w:rPr>
                <w:rFonts w:asciiTheme="minorBidi" w:hAnsiTheme="minorBidi"/>
                <w:noProof/>
                <w:webHidden/>
                <w:rtl/>
              </w:rPr>
              <w:tab/>
              <w:delText>20</w:delText>
            </w:r>
          </w:del>
        </w:p>
        <w:p w14:paraId="5D4FAB9D" w14:textId="743E4035" w:rsidR="00231078" w:rsidRPr="005908E1" w:rsidDel="0084112C" w:rsidRDefault="00231078" w:rsidP="0084112C">
          <w:pPr>
            <w:pStyle w:val="TOC2"/>
            <w:tabs>
              <w:tab w:val="right" w:leader="dot" w:pos="8296"/>
            </w:tabs>
            <w:spacing w:line="360" w:lineRule="auto"/>
            <w:rPr>
              <w:del w:id="471" w:author="fishman netanel" w:date="2025-06-10T14:55:00Z"/>
              <w:rFonts w:asciiTheme="minorBidi" w:eastAsiaTheme="minorEastAsia" w:hAnsiTheme="minorBidi"/>
              <w:noProof/>
              <w:color w:val="auto"/>
              <w:sz w:val="22"/>
              <w:szCs w:val="22"/>
              <w:rtl/>
            </w:rPr>
          </w:pPr>
          <w:del w:id="472" w:author="fishman netanel" w:date="2025-06-10T14:55:00Z">
            <w:r w:rsidRPr="005908E1" w:rsidDel="0084112C">
              <w:rPr>
                <w:rPrChange w:id="473" w:author="fishman netanel" w:date="2025-06-11T08:09:00Z">
                  <w:rPr>
                    <w:rStyle w:val="Hyperlink"/>
                    <w:rFonts w:asciiTheme="minorBidi" w:hAnsiTheme="minorBidi"/>
                    <w:noProof/>
                    <w:lang w:bidi="en-US"/>
                  </w:rPr>
                </w:rPrChange>
              </w:rPr>
              <w:delText>4.3. Averaging Data at the Plot Scale</w:delText>
            </w:r>
            <w:r w:rsidRPr="005908E1" w:rsidDel="0084112C">
              <w:rPr>
                <w:rFonts w:asciiTheme="minorBidi" w:hAnsiTheme="minorBidi"/>
                <w:noProof/>
                <w:webHidden/>
                <w:rtl/>
              </w:rPr>
              <w:tab/>
              <w:delText>25</w:delText>
            </w:r>
          </w:del>
        </w:p>
        <w:p w14:paraId="54777B3A" w14:textId="128FC52A" w:rsidR="00231078" w:rsidRPr="005908E1" w:rsidDel="0084112C" w:rsidRDefault="00231078" w:rsidP="0084112C">
          <w:pPr>
            <w:pStyle w:val="TOC1"/>
            <w:rPr>
              <w:del w:id="474" w:author="fishman netanel" w:date="2025-06-10T14:55:00Z"/>
              <w:rFonts w:eastAsiaTheme="minorEastAsia"/>
              <w:b w:val="0"/>
              <w:bCs w:val="0"/>
              <w:color w:val="auto"/>
              <w:sz w:val="22"/>
              <w:szCs w:val="22"/>
              <w:rtl/>
            </w:rPr>
          </w:pPr>
          <w:del w:id="475" w:author="fishman netanel" w:date="2025-06-10T14:55:00Z">
            <w:r w:rsidRPr="005908E1" w:rsidDel="0084112C">
              <w:rPr>
                <w:b w:val="0"/>
                <w:bCs w:val="0"/>
                <w:rPrChange w:id="476" w:author="fishman netanel" w:date="2025-06-11T08:09:00Z">
                  <w:rPr>
                    <w:rStyle w:val="Hyperlink"/>
                    <w:rFonts w:asciiTheme="minorBidi" w:hAnsiTheme="minorBidi"/>
                    <w:b/>
                    <w:bCs/>
                    <w:lang w:bidi="en-US"/>
                  </w:rPr>
                </w:rPrChange>
              </w:rPr>
              <w:delText>5. Discussion</w:delText>
            </w:r>
            <w:r w:rsidRPr="005908E1" w:rsidDel="0084112C">
              <w:rPr>
                <w:b w:val="0"/>
                <w:bCs w:val="0"/>
                <w:webHidden/>
                <w:rtl/>
              </w:rPr>
              <w:tab/>
              <w:delText>28</w:delText>
            </w:r>
          </w:del>
        </w:p>
        <w:p w14:paraId="06BF4E12" w14:textId="3F03627E" w:rsidR="00231078" w:rsidRPr="005908E1" w:rsidDel="0084112C" w:rsidRDefault="00231078" w:rsidP="0084112C">
          <w:pPr>
            <w:pStyle w:val="TOC1"/>
            <w:rPr>
              <w:del w:id="477" w:author="fishman netanel" w:date="2025-06-10T14:55:00Z"/>
              <w:rFonts w:eastAsiaTheme="minorEastAsia"/>
              <w:b w:val="0"/>
              <w:bCs w:val="0"/>
              <w:color w:val="auto"/>
              <w:sz w:val="22"/>
              <w:szCs w:val="22"/>
              <w:rtl/>
            </w:rPr>
          </w:pPr>
          <w:del w:id="478" w:author="fishman netanel" w:date="2025-06-10T14:55:00Z">
            <w:r w:rsidRPr="005908E1" w:rsidDel="0084112C">
              <w:rPr>
                <w:b w:val="0"/>
                <w:bCs w:val="0"/>
                <w:rPrChange w:id="479" w:author="fishman netanel" w:date="2025-06-11T08:09:00Z">
                  <w:rPr>
                    <w:rStyle w:val="Hyperlink"/>
                    <w:rFonts w:asciiTheme="minorBidi" w:hAnsiTheme="minorBidi"/>
                    <w:b/>
                    <w:bCs/>
                    <w:lang w:bidi="en-US"/>
                  </w:rPr>
                </w:rPrChange>
              </w:rPr>
              <w:delText>6. References</w:delText>
            </w:r>
            <w:r w:rsidRPr="005908E1" w:rsidDel="0084112C">
              <w:rPr>
                <w:b w:val="0"/>
                <w:bCs w:val="0"/>
                <w:webHidden/>
                <w:rtl/>
              </w:rPr>
              <w:tab/>
              <w:delText>32</w:delText>
            </w:r>
          </w:del>
        </w:p>
        <w:p w14:paraId="7422AE86" w14:textId="213A6781" w:rsidR="00231078" w:rsidRPr="005908E1" w:rsidDel="0084112C" w:rsidRDefault="00231078" w:rsidP="0084112C">
          <w:pPr>
            <w:pStyle w:val="TOC1"/>
            <w:rPr>
              <w:del w:id="480" w:author="fishman netanel" w:date="2025-06-10T14:55:00Z"/>
              <w:rFonts w:eastAsiaTheme="minorEastAsia"/>
              <w:b w:val="0"/>
              <w:bCs w:val="0"/>
              <w:color w:val="auto"/>
              <w:sz w:val="22"/>
              <w:szCs w:val="22"/>
              <w:rtl/>
            </w:rPr>
          </w:pPr>
          <w:del w:id="481" w:author="fishman netanel" w:date="2025-06-10T14:55:00Z">
            <w:r w:rsidRPr="005908E1" w:rsidDel="0084112C">
              <w:rPr>
                <w:b w:val="0"/>
                <w:bCs w:val="0"/>
                <w:rPrChange w:id="482" w:author="fishman netanel" w:date="2025-06-11T08:09:00Z">
                  <w:rPr>
                    <w:rStyle w:val="Hyperlink"/>
                    <w:rFonts w:asciiTheme="minorBidi" w:hAnsiTheme="minorBidi"/>
                    <w:b/>
                    <w:bCs/>
                    <w:lang w:bidi="en-US"/>
                  </w:rPr>
                </w:rPrChange>
              </w:rPr>
              <w:delText>Supplements</w:delText>
            </w:r>
            <w:r w:rsidRPr="005908E1" w:rsidDel="0084112C">
              <w:rPr>
                <w:b w:val="0"/>
                <w:bCs w:val="0"/>
                <w:webHidden/>
                <w:rtl/>
              </w:rPr>
              <w:tab/>
              <w:delText>42</w:delText>
            </w:r>
          </w:del>
        </w:p>
        <w:p w14:paraId="718E4E67" w14:textId="254BC32D" w:rsidR="00231078" w:rsidRPr="005908E1" w:rsidDel="0084112C" w:rsidRDefault="00231078" w:rsidP="0084112C">
          <w:pPr>
            <w:pStyle w:val="TOC1"/>
            <w:rPr>
              <w:del w:id="483" w:author="fishman netanel" w:date="2025-06-10T14:55:00Z"/>
              <w:rFonts w:eastAsiaTheme="minorEastAsia"/>
              <w:b w:val="0"/>
              <w:bCs w:val="0"/>
              <w:color w:val="auto"/>
              <w:sz w:val="22"/>
              <w:szCs w:val="22"/>
              <w:rtl/>
            </w:rPr>
          </w:pPr>
          <w:del w:id="484" w:author="fishman netanel" w:date="2025-06-10T14:55:00Z">
            <w:r w:rsidRPr="005908E1" w:rsidDel="0084112C">
              <w:rPr>
                <w:b w:val="0"/>
                <w:bCs w:val="0"/>
                <w:rtl/>
                <w:rPrChange w:id="485" w:author="fishman netanel" w:date="2025-06-11T08:09:00Z">
                  <w:rPr>
                    <w:rStyle w:val="Hyperlink"/>
                    <w:rFonts w:asciiTheme="minorBidi" w:hAnsiTheme="minorBidi"/>
                    <w:b/>
                    <w:bCs/>
                    <w:rtl/>
                  </w:rPr>
                </w:rPrChange>
              </w:rPr>
              <w:delText>תקציר</w:delText>
            </w:r>
            <w:r w:rsidRPr="005908E1" w:rsidDel="0084112C">
              <w:rPr>
                <w:b w:val="0"/>
                <w:bCs w:val="0"/>
                <w:webHidden/>
                <w:rtl/>
              </w:rPr>
              <w:tab/>
              <w:delText>44</w:delText>
            </w:r>
          </w:del>
        </w:p>
        <w:p w14:paraId="2280D688" w14:textId="7B62ABD7" w:rsidR="0055454A" w:rsidRPr="004E0A0D" w:rsidRDefault="0055454A" w:rsidP="0084112C">
          <w:pPr>
            <w:spacing w:line="360" w:lineRule="auto"/>
            <w:jc w:val="both"/>
            <w:rPr>
              <w:rFonts w:asciiTheme="minorBidi" w:hAnsiTheme="minorBidi"/>
            </w:rPr>
          </w:pPr>
          <w:r w:rsidRPr="005908E1">
            <w:rPr>
              <w:rFonts w:asciiTheme="minorBidi" w:hAnsiTheme="minorBidi"/>
              <w:lang w:val="he-IL"/>
              <w:rPrChange w:id="486" w:author="fishman netanel" w:date="2025-06-11T08:09:00Z">
                <w:rPr>
                  <w:rFonts w:asciiTheme="minorBidi" w:hAnsiTheme="minorBidi"/>
                  <w:b/>
                  <w:bCs/>
                  <w:lang w:val="he-IL"/>
                </w:rPr>
              </w:rPrChange>
            </w:rPr>
            <w:fldChar w:fldCharType="end"/>
          </w:r>
          <w:commentRangeEnd w:id="35"/>
          <w:r w:rsidR="000E285B">
            <w:rPr>
              <w:rStyle w:val="ac"/>
            </w:rPr>
            <w:commentReference w:id="35"/>
          </w:r>
        </w:p>
      </w:sdtContent>
    </w:sdt>
    <w:p w14:paraId="53D9F58A" w14:textId="3804DC12" w:rsidR="0055454A" w:rsidRPr="004E0A0D" w:rsidRDefault="0055454A" w:rsidP="0084112C">
      <w:pPr>
        <w:spacing w:after="160" w:line="360" w:lineRule="auto"/>
        <w:jc w:val="both"/>
        <w:rPr>
          <w:rFonts w:asciiTheme="minorBidi" w:hAnsiTheme="minorBidi"/>
        </w:rPr>
      </w:pPr>
      <w:r w:rsidRPr="004E0A0D">
        <w:rPr>
          <w:rFonts w:asciiTheme="minorBidi" w:hAnsiTheme="minorBidi"/>
        </w:rPr>
        <w:br w:type="page"/>
      </w:r>
    </w:p>
    <w:p w14:paraId="3C244208" w14:textId="77777777" w:rsidR="0055454A" w:rsidRPr="004E0A0D" w:rsidRDefault="0055454A" w:rsidP="00F6427D">
      <w:pPr>
        <w:pStyle w:val="1"/>
        <w:spacing w:after="80"/>
      </w:pPr>
      <w:bookmarkStart w:id="487" w:name="_Toc156075728"/>
      <w:bookmarkStart w:id="488" w:name="_Toc165912480"/>
      <w:bookmarkStart w:id="489" w:name="_Toc200519659"/>
      <w:r w:rsidRPr="004E0A0D">
        <w:lastRenderedPageBreak/>
        <w:t>Abbreviations</w:t>
      </w:r>
      <w:bookmarkEnd w:id="487"/>
      <w:bookmarkEnd w:id="488"/>
      <w:bookmarkEnd w:id="489"/>
    </w:p>
    <w:p w14:paraId="65E44CE5" w14:textId="3C478293" w:rsidR="00EB5373" w:rsidRPr="004E0A0D" w:rsidRDefault="00EB5373">
      <w:pPr>
        <w:spacing w:after="40" w:line="360" w:lineRule="auto"/>
        <w:jc w:val="both"/>
        <w:rPr>
          <w:rFonts w:asciiTheme="minorBidi" w:hAnsiTheme="minorBidi"/>
        </w:rPr>
        <w:pPrChange w:id="490" w:author="fishman netanel" w:date="2025-06-10T15:01:00Z">
          <w:pPr>
            <w:spacing w:after="120" w:line="360" w:lineRule="auto"/>
            <w:jc w:val="both"/>
          </w:pPr>
        </w:pPrChange>
      </w:pP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Leaf Water Potential</w:t>
      </w:r>
    </w:p>
    <w:p w14:paraId="65507FB2" w14:textId="02C1F518" w:rsidR="00EB5373" w:rsidRPr="004E0A0D" w:rsidRDefault="00EB5373">
      <w:pPr>
        <w:spacing w:after="40" w:line="360" w:lineRule="auto"/>
        <w:jc w:val="both"/>
        <w:rPr>
          <w:rFonts w:asciiTheme="minorBidi" w:hAnsiTheme="minorBidi"/>
        </w:rPr>
        <w:pPrChange w:id="491" w:author="fishman netanel" w:date="2025-06-10T15:01:00Z">
          <w:pPr>
            <w:spacing w:after="120" w:line="360" w:lineRule="auto"/>
            <w:jc w:val="both"/>
          </w:pPr>
        </w:pPrChange>
      </w:pPr>
      <w:r w:rsidRPr="004E0A0D">
        <w:rPr>
          <w:rFonts w:asciiTheme="minorBidi" w:hAnsiTheme="minorBidi"/>
        </w:rPr>
        <w:t>EVI2: Enhanced Vegetation Index Version 2</w:t>
      </w:r>
    </w:p>
    <w:p w14:paraId="5C3FC90C" w14:textId="77777777" w:rsidR="00EB5373" w:rsidRPr="004E0A0D" w:rsidRDefault="00EB5373">
      <w:pPr>
        <w:spacing w:after="40" w:line="360" w:lineRule="auto"/>
        <w:jc w:val="both"/>
        <w:rPr>
          <w:rFonts w:asciiTheme="minorBidi" w:hAnsiTheme="minorBidi"/>
        </w:rPr>
        <w:pPrChange w:id="492" w:author="fishman netanel" w:date="2025-06-10T15:01:00Z">
          <w:pPr>
            <w:spacing w:after="120" w:line="360" w:lineRule="auto"/>
            <w:jc w:val="both"/>
          </w:pPr>
        </w:pPrChange>
      </w:pPr>
      <w:r w:rsidRPr="004E0A0D">
        <w:rPr>
          <w:rFonts w:asciiTheme="minorBidi" w:hAnsiTheme="minorBidi"/>
        </w:rPr>
        <w:t>GNSS: Global Navigation Satellite System</w:t>
      </w:r>
    </w:p>
    <w:p w14:paraId="1610B518" w14:textId="77777777" w:rsidR="00EB5373" w:rsidRPr="004E0A0D" w:rsidRDefault="00EB5373">
      <w:pPr>
        <w:spacing w:after="40" w:line="360" w:lineRule="auto"/>
        <w:jc w:val="both"/>
        <w:rPr>
          <w:rFonts w:asciiTheme="minorBidi" w:hAnsiTheme="minorBidi"/>
        </w:rPr>
        <w:pPrChange w:id="493" w:author="fishman netanel" w:date="2025-06-10T15:01:00Z">
          <w:pPr>
            <w:spacing w:after="120" w:line="360" w:lineRule="auto"/>
            <w:jc w:val="both"/>
          </w:pPr>
        </w:pPrChange>
      </w:pPr>
      <w:r w:rsidRPr="004E0A0D">
        <w:rPr>
          <w:rFonts w:asciiTheme="minorBidi" w:hAnsiTheme="minorBidi"/>
        </w:rPr>
        <w:t>IMU: Inertial Measurement Unit</w:t>
      </w:r>
    </w:p>
    <w:p w14:paraId="1A000421" w14:textId="77777777" w:rsidR="00EB5373" w:rsidRPr="004E0A0D" w:rsidRDefault="00EB5373">
      <w:pPr>
        <w:spacing w:after="40" w:line="360" w:lineRule="auto"/>
        <w:jc w:val="both"/>
        <w:rPr>
          <w:rFonts w:asciiTheme="minorBidi" w:hAnsiTheme="minorBidi"/>
        </w:rPr>
        <w:pPrChange w:id="494" w:author="fishman netanel" w:date="2025-06-10T15:01:00Z">
          <w:pPr>
            <w:spacing w:after="120" w:line="360" w:lineRule="auto"/>
            <w:jc w:val="both"/>
          </w:pPr>
        </w:pPrChange>
      </w:pPr>
      <w:r w:rsidRPr="004E0A0D">
        <w:rPr>
          <w:rFonts w:asciiTheme="minorBidi" w:hAnsiTheme="minorBidi"/>
        </w:rPr>
        <w:t>JNF: Jewish National Fund</w:t>
      </w:r>
    </w:p>
    <w:p w14:paraId="0DAB387D" w14:textId="77777777" w:rsidR="00EB5373" w:rsidRPr="004E0A0D" w:rsidRDefault="00EB5373">
      <w:pPr>
        <w:spacing w:after="40" w:line="360" w:lineRule="auto"/>
        <w:jc w:val="both"/>
        <w:rPr>
          <w:rFonts w:asciiTheme="minorBidi" w:hAnsiTheme="minorBidi"/>
        </w:rPr>
        <w:pPrChange w:id="495" w:author="fishman netanel" w:date="2025-06-10T15:01:00Z">
          <w:pPr>
            <w:spacing w:after="120" w:line="360" w:lineRule="auto"/>
            <w:jc w:val="both"/>
          </w:pPr>
        </w:pPrChange>
      </w:pPr>
      <w:r w:rsidRPr="004E0A0D">
        <w:rPr>
          <w:rFonts w:asciiTheme="minorBidi" w:hAnsiTheme="minorBidi"/>
        </w:rPr>
        <w:t>MAE: Mean Absolute Error</w:t>
      </w:r>
    </w:p>
    <w:p w14:paraId="7CA2C65C" w14:textId="77777777" w:rsidR="00EB5373" w:rsidRPr="004E0A0D" w:rsidRDefault="00EB5373">
      <w:pPr>
        <w:spacing w:after="40" w:line="360" w:lineRule="auto"/>
        <w:jc w:val="both"/>
        <w:rPr>
          <w:rFonts w:asciiTheme="minorBidi" w:hAnsiTheme="minorBidi"/>
        </w:rPr>
        <w:pPrChange w:id="496" w:author="fishman netanel" w:date="2025-06-10T15:01:00Z">
          <w:pPr>
            <w:spacing w:after="120" w:line="360" w:lineRule="auto"/>
            <w:jc w:val="both"/>
          </w:pPr>
        </w:pPrChange>
      </w:pPr>
      <w:r w:rsidRPr="004E0A0D">
        <w:rPr>
          <w:rFonts w:asciiTheme="minorBidi" w:hAnsiTheme="minorBidi"/>
        </w:rPr>
        <w:t>ML: Machine Learning</w:t>
      </w:r>
    </w:p>
    <w:p w14:paraId="0BA0A50C" w14:textId="77777777" w:rsidR="00EB5373" w:rsidRPr="004E0A0D" w:rsidRDefault="00EB5373">
      <w:pPr>
        <w:spacing w:after="40" w:line="360" w:lineRule="auto"/>
        <w:jc w:val="both"/>
        <w:rPr>
          <w:rFonts w:asciiTheme="minorBidi" w:hAnsiTheme="minorBidi"/>
        </w:rPr>
        <w:pPrChange w:id="497" w:author="fishman netanel" w:date="2025-06-10T15:01:00Z">
          <w:pPr>
            <w:spacing w:after="120" w:line="360" w:lineRule="auto"/>
            <w:jc w:val="both"/>
          </w:pPr>
        </w:pPrChange>
      </w:pPr>
      <w:r w:rsidRPr="004E0A0D">
        <w:rPr>
          <w:rFonts w:asciiTheme="minorBidi" w:hAnsiTheme="minorBidi"/>
        </w:rPr>
        <w:t>MLR: Multivariable Linear Regression</w:t>
      </w:r>
    </w:p>
    <w:p w14:paraId="2CE866F2" w14:textId="77777777" w:rsidR="00EB5373" w:rsidRPr="004E0A0D" w:rsidRDefault="00EB5373">
      <w:pPr>
        <w:spacing w:after="40" w:line="360" w:lineRule="auto"/>
        <w:jc w:val="both"/>
        <w:rPr>
          <w:rFonts w:asciiTheme="minorBidi" w:hAnsiTheme="minorBidi"/>
        </w:rPr>
        <w:pPrChange w:id="498" w:author="fishman netanel" w:date="2025-06-10T15:01:00Z">
          <w:pPr>
            <w:spacing w:after="120" w:line="360" w:lineRule="auto"/>
            <w:jc w:val="both"/>
          </w:pPr>
        </w:pPrChange>
      </w:pPr>
      <w:r w:rsidRPr="004E0A0D">
        <w:rPr>
          <w:rFonts w:asciiTheme="minorBidi" w:hAnsiTheme="minorBidi"/>
        </w:rPr>
        <w:t>NDSI: Normalized Difference Spectral Index</w:t>
      </w:r>
    </w:p>
    <w:p w14:paraId="6AC2247C" w14:textId="77777777" w:rsidR="00EB5373" w:rsidRPr="004E0A0D" w:rsidRDefault="00EB5373">
      <w:pPr>
        <w:spacing w:after="40" w:line="360" w:lineRule="auto"/>
        <w:jc w:val="both"/>
        <w:rPr>
          <w:rFonts w:asciiTheme="minorBidi" w:hAnsiTheme="minorBidi"/>
        </w:rPr>
        <w:pPrChange w:id="499" w:author="fishman netanel" w:date="2025-06-10T15:01:00Z">
          <w:pPr>
            <w:spacing w:after="120" w:line="360" w:lineRule="auto"/>
            <w:jc w:val="both"/>
          </w:pPr>
        </w:pPrChange>
      </w:pPr>
      <w:r w:rsidRPr="004E0A0D">
        <w:rPr>
          <w:rFonts w:asciiTheme="minorBidi" w:hAnsiTheme="minorBidi"/>
        </w:rPr>
        <w:t>NDVI: Normalized Difference Vegetation Index</w:t>
      </w:r>
    </w:p>
    <w:p w14:paraId="34FE8955" w14:textId="77777777" w:rsidR="00EB5373" w:rsidRPr="004E0A0D" w:rsidRDefault="00EB5373">
      <w:pPr>
        <w:spacing w:after="40" w:line="360" w:lineRule="auto"/>
        <w:jc w:val="both"/>
        <w:rPr>
          <w:rFonts w:asciiTheme="minorBidi" w:hAnsiTheme="minorBidi"/>
        </w:rPr>
        <w:pPrChange w:id="500" w:author="fishman netanel" w:date="2025-06-10T15:01:00Z">
          <w:pPr>
            <w:spacing w:after="120" w:line="360" w:lineRule="auto"/>
            <w:jc w:val="both"/>
          </w:pPr>
        </w:pPrChange>
      </w:pPr>
      <w:r w:rsidRPr="004E0A0D">
        <w:rPr>
          <w:rFonts w:asciiTheme="minorBidi" w:hAnsiTheme="minorBidi"/>
        </w:rPr>
        <w:t>NDWI: Normalized Difference Water Index</w:t>
      </w:r>
    </w:p>
    <w:p w14:paraId="23E74504" w14:textId="77777777" w:rsidR="00EB5373" w:rsidRPr="004E0A0D" w:rsidRDefault="00EB5373">
      <w:pPr>
        <w:spacing w:after="40" w:line="360" w:lineRule="auto"/>
        <w:jc w:val="both"/>
        <w:rPr>
          <w:rFonts w:asciiTheme="minorBidi" w:hAnsiTheme="minorBidi"/>
        </w:rPr>
        <w:pPrChange w:id="501" w:author="fishman netanel" w:date="2025-06-10T15:01:00Z">
          <w:pPr>
            <w:spacing w:after="120" w:line="360" w:lineRule="auto"/>
            <w:jc w:val="both"/>
          </w:pPr>
        </w:pPrChange>
      </w:pPr>
      <w:r w:rsidRPr="004E0A0D">
        <w:rPr>
          <w:rFonts w:asciiTheme="minorBidi" w:hAnsiTheme="minorBidi"/>
        </w:rPr>
        <w:t>NDWSI: Normalized Difference Water Stress Index</w:t>
      </w:r>
    </w:p>
    <w:p w14:paraId="7A4F7AB3" w14:textId="77777777" w:rsidR="00EB5373" w:rsidRPr="004E0A0D" w:rsidRDefault="00EB5373">
      <w:pPr>
        <w:spacing w:after="40" w:line="360" w:lineRule="auto"/>
        <w:jc w:val="both"/>
        <w:rPr>
          <w:rFonts w:asciiTheme="minorBidi" w:hAnsiTheme="minorBidi"/>
        </w:rPr>
        <w:pPrChange w:id="502" w:author="fishman netanel" w:date="2025-06-10T15:01:00Z">
          <w:pPr>
            <w:spacing w:after="120" w:line="360" w:lineRule="auto"/>
            <w:jc w:val="both"/>
          </w:pPr>
        </w:pPrChange>
      </w:pPr>
      <w:r w:rsidRPr="004E0A0D">
        <w:rPr>
          <w:rFonts w:asciiTheme="minorBidi" w:hAnsiTheme="minorBidi"/>
        </w:rPr>
        <w:t>PPK: Post-Processing Kinematic</w:t>
      </w:r>
    </w:p>
    <w:p w14:paraId="56231378" w14:textId="77777777" w:rsidR="00EB5373" w:rsidRPr="004E0A0D" w:rsidRDefault="00EB5373">
      <w:pPr>
        <w:spacing w:after="40" w:line="360" w:lineRule="auto"/>
        <w:jc w:val="both"/>
        <w:rPr>
          <w:rFonts w:asciiTheme="minorBidi" w:hAnsiTheme="minorBidi"/>
        </w:rPr>
        <w:pPrChange w:id="503" w:author="fishman netanel" w:date="2025-06-10T15:01:00Z">
          <w:pPr>
            <w:spacing w:after="120" w:line="360" w:lineRule="auto"/>
            <w:jc w:val="both"/>
          </w:pPr>
        </w:pPrChange>
      </w:pPr>
      <w:r w:rsidRPr="004E0A0D">
        <w:rPr>
          <w:rFonts w:asciiTheme="minorBidi" w:hAnsiTheme="minorBidi"/>
        </w:rPr>
        <w:t>PRI: Photochemical Reflectance Index</w:t>
      </w:r>
    </w:p>
    <w:p w14:paraId="1AAED8E8" w14:textId="77777777" w:rsidR="00EB5373" w:rsidRPr="004E0A0D" w:rsidRDefault="00EB5373">
      <w:pPr>
        <w:spacing w:after="40" w:line="360" w:lineRule="auto"/>
        <w:jc w:val="both"/>
        <w:rPr>
          <w:rFonts w:asciiTheme="minorBidi" w:hAnsiTheme="minorBidi"/>
        </w:rPr>
        <w:pPrChange w:id="504" w:author="fishman netanel" w:date="2025-06-10T15:01:00Z">
          <w:pPr>
            <w:spacing w:after="120" w:line="360" w:lineRule="auto"/>
            <w:jc w:val="both"/>
          </w:pPr>
        </w:pPrChange>
      </w:pPr>
      <w:r w:rsidRPr="004E0A0D">
        <w:rPr>
          <w:rFonts w:asciiTheme="minorBidi" w:hAnsiTheme="minorBidi"/>
        </w:rPr>
        <w:t>RF: Random Forest</w:t>
      </w:r>
    </w:p>
    <w:p w14:paraId="40C40EDA" w14:textId="77777777" w:rsidR="00EB5373" w:rsidRPr="004E0A0D" w:rsidRDefault="00EB5373">
      <w:pPr>
        <w:spacing w:after="40" w:line="360" w:lineRule="auto"/>
        <w:jc w:val="both"/>
        <w:rPr>
          <w:rFonts w:asciiTheme="minorBidi" w:hAnsiTheme="minorBidi"/>
        </w:rPr>
        <w:pPrChange w:id="505" w:author="fishman netanel" w:date="2025-06-10T15:01:00Z">
          <w:pPr>
            <w:spacing w:after="120" w:line="360" w:lineRule="auto"/>
            <w:jc w:val="both"/>
          </w:pPr>
        </w:pPrChange>
      </w:pPr>
      <w:r w:rsidRPr="004E0A0D">
        <w:rPr>
          <w:rFonts w:asciiTheme="minorBidi" w:hAnsiTheme="minorBidi"/>
        </w:rPr>
        <w:t>RGB: Red Green Blue (color model)</w:t>
      </w:r>
    </w:p>
    <w:p w14:paraId="3C7AA17B" w14:textId="77777777" w:rsidR="00EB5373" w:rsidRPr="004E0A0D" w:rsidRDefault="00EB5373">
      <w:pPr>
        <w:spacing w:after="40" w:line="360" w:lineRule="auto"/>
        <w:jc w:val="both"/>
        <w:rPr>
          <w:rFonts w:asciiTheme="minorBidi" w:hAnsiTheme="minorBidi"/>
        </w:rPr>
        <w:pPrChange w:id="506" w:author="fishman netanel" w:date="2025-06-10T15:01:00Z">
          <w:pPr>
            <w:spacing w:after="120" w:line="360" w:lineRule="auto"/>
            <w:jc w:val="both"/>
          </w:pPr>
        </w:pPrChange>
      </w:pPr>
      <w:r w:rsidRPr="004E0A0D">
        <w:rPr>
          <w:rFonts w:asciiTheme="minorBidi" w:hAnsiTheme="minorBidi"/>
        </w:rPr>
        <w:t>RMSE: Root Mean Squared Error</w:t>
      </w:r>
    </w:p>
    <w:p w14:paraId="4791AED2" w14:textId="77777777" w:rsidR="00EB5373" w:rsidRPr="004E0A0D" w:rsidRDefault="00EB5373">
      <w:pPr>
        <w:spacing w:after="40" w:line="360" w:lineRule="auto"/>
        <w:jc w:val="both"/>
        <w:rPr>
          <w:rFonts w:asciiTheme="minorBidi" w:hAnsiTheme="minorBidi"/>
        </w:rPr>
        <w:pPrChange w:id="507" w:author="fishman netanel" w:date="2025-06-10T15:01:00Z">
          <w:pPr>
            <w:spacing w:after="120" w:line="360" w:lineRule="auto"/>
            <w:jc w:val="both"/>
          </w:pPr>
        </w:pPrChange>
      </w:pPr>
      <w:r w:rsidRPr="004E0A0D">
        <w:rPr>
          <w:rFonts w:asciiTheme="minorBidi" w:hAnsiTheme="minorBidi"/>
        </w:rPr>
        <w:t>RPD: Residual Prediction Deviation</w:t>
      </w:r>
    </w:p>
    <w:p w14:paraId="3AEC7E8A" w14:textId="77777777" w:rsidR="00EB5373" w:rsidRPr="004E0A0D" w:rsidRDefault="00EB5373">
      <w:pPr>
        <w:spacing w:after="40" w:line="360" w:lineRule="auto"/>
        <w:jc w:val="both"/>
        <w:rPr>
          <w:rFonts w:asciiTheme="minorBidi" w:hAnsiTheme="minorBidi"/>
        </w:rPr>
        <w:pPrChange w:id="508" w:author="fishman netanel" w:date="2025-06-10T15:01:00Z">
          <w:pPr>
            <w:spacing w:after="120" w:line="360" w:lineRule="auto"/>
            <w:jc w:val="both"/>
          </w:pPr>
        </w:pPrChange>
      </w:pPr>
      <w:proofErr w:type="spellStart"/>
      <w:r w:rsidRPr="004E0A0D">
        <w:rPr>
          <w:rFonts w:asciiTheme="minorBidi" w:hAnsiTheme="minorBidi"/>
        </w:rPr>
        <w:t>rRMSE</w:t>
      </w:r>
      <w:proofErr w:type="spellEnd"/>
      <w:r w:rsidRPr="004E0A0D">
        <w:rPr>
          <w:rFonts w:asciiTheme="minorBidi" w:hAnsiTheme="minorBidi"/>
        </w:rPr>
        <w:t>: Relative Root Mean Squared Error</w:t>
      </w:r>
    </w:p>
    <w:p w14:paraId="1DBF3C37" w14:textId="77777777" w:rsidR="00EB5373" w:rsidRPr="004E0A0D" w:rsidRDefault="00EB5373">
      <w:pPr>
        <w:spacing w:after="40" w:line="360" w:lineRule="auto"/>
        <w:jc w:val="both"/>
        <w:rPr>
          <w:rFonts w:asciiTheme="minorBidi" w:hAnsiTheme="minorBidi"/>
        </w:rPr>
        <w:pPrChange w:id="509" w:author="fishman netanel" w:date="2025-06-10T15:01:00Z">
          <w:pPr>
            <w:spacing w:after="120" w:line="360" w:lineRule="auto"/>
            <w:jc w:val="both"/>
          </w:pPr>
        </w:pPrChange>
      </w:pPr>
      <w:r w:rsidRPr="004E0A0D">
        <w:rPr>
          <w:rFonts w:asciiTheme="minorBidi" w:hAnsiTheme="minorBidi"/>
        </w:rPr>
        <w:t>RTK: Real-Time Kinematic</w:t>
      </w:r>
    </w:p>
    <w:p w14:paraId="4C75D9C7" w14:textId="77777777" w:rsidR="00EB5373" w:rsidRPr="004E0A0D" w:rsidRDefault="00EB5373">
      <w:pPr>
        <w:spacing w:after="40" w:line="360" w:lineRule="auto"/>
        <w:jc w:val="both"/>
        <w:rPr>
          <w:rFonts w:asciiTheme="minorBidi" w:hAnsiTheme="minorBidi"/>
        </w:rPr>
        <w:pPrChange w:id="510" w:author="fishman netanel" w:date="2025-06-10T15:01:00Z">
          <w:pPr>
            <w:spacing w:after="120" w:line="360" w:lineRule="auto"/>
            <w:jc w:val="both"/>
          </w:pPr>
        </w:pPrChange>
      </w:pPr>
      <w:r w:rsidRPr="004E0A0D">
        <w:rPr>
          <w:rFonts w:asciiTheme="minorBidi" w:hAnsiTheme="minorBidi"/>
        </w:rPr>
        <w:t>SBET: Smoothed Best Estimated Trajectory</w:t>
      </w:r>
    </w:p>
    <w:p w14:paraId="6030924A" w14:textId="77777777" w:rsidR="00EB5373" w:rsidRPr="004E0A0D" w:rsidRDefault="00EB5373">
      <w:pPr>
        <w:spacing w:after="40" w:line="360" w:lineRule="auto"/>
        <w:jc w:val="both"/>
        <w:rPr>
          <w:rFonts w:asciiTheme="minorBidi" w:hAnsiTheme="minorBidi"/>
        </w:rPr>
        <w:pPrChange w:id="511" w:author="fishman netanel" w:date="2025-06-10T15:01:00Z">
          <w:pPr>
            <w:spacing w:after="120" w:line="360" w:lineRule="auto"/>
            <w:jc w:val="both"/>
          </w:pPr>
        </w:pPrChange>
      </w:pPr>
      <w:r w:rsidRPr="004E0A0D">
        <w:rPr>
          <w:rFonts w:asciiTheme="minorBidi" w:hAnsiTheme="minorBidi"/>
        </w:rPr>
        <w:t>SVM: Support Vector Machine</w:t>
      </w:r>
    </w:p>
    <w:p w14:paraId="42690968" w14:textId="77777777" w:rsidR="00EB5373" w:rsidRPr="004E0A0D" w:rsidRDefault="00EB5373">
      <w:pPr>
        <w:spacing w:after="40" w:line="360" w:lineRule="auto"/>
        <w:jc w:val="both"/>
        <w:rPr>
          <w:rFonts w:asciiTheme="minorBidi" w:hAnsiTheme="minorBidi"/>
        </w:rPr>
        <w:pPrChange w:id="512" w:author="fishman netanel" w:date="2025-06-10T15:01:00Z">
          <w:pPr>
            <w:spacing w:after="120" w:line="360" w:lineRule="auto"/>
            <w:jc w:val="both"/>
          </w:pPr>
        </w:pPrChange>
      </w:pPr>
      <w:r w:rsidRPr="004E0A0D">
        <w:rPr>
          <w:rFonts w:asciiTheme="minorBidi" w:hAnsiTheme="minorBidi"/>
        </w:rPr>
        <w:t>TVDI: Temperature Vegetation Dryness Index</w:t>
      </w:r>
    </w:p>
    <w:p w14:paraId="529AC388" w14:textId="77777777" w:rsidR="00EB5373" w:rsidRPr="004E0A0D" w:rsidRDefault="00EB5373">
      <w:pPr>
        <w:spacing w:after="40" w:line="360" w:lineRule="auto"/>
        <w:jc w:val="both"/>
        <w:rPr>
          <w:rFonts w:asciiTheme="minorBidi" w:hAnsiTheme="minorBidi"/>
        </w:rPr>
        <w:pPrChange w:id="513" w:author="fishman netanel" w:date="2025-06-10T15:01:00Z">
          <w:pPr>
            <w:spacing w:after="120" w:line="360" w:lineRule="auto"/>
            <w:jc w:val="both"/>
          </w:pPr>
        </w:pPrChange>
      </w:pPr>
      <w:r w:rsidRPr="004E0A0D">
        <w:rPr>
          <w:rFonts w:asciiTheme="minorBidi" w:hAnsiTheme="minorBidi"/>
        </w:rPr>
        <w:t>UAV: Unmanned Aerial Vehicle</w:t>
      </w:r>
    </w:p>
    <w:p w14:paraId="164C0FB3" w14:textId="77777777" w:rsidR="00EB5373" w:rsidRPr="004E0A0D" w:rsidRDefault="00EB5373">
      <w:pPr>
        <w:spacing w:after="40" w:line="360" w:lineRule="auto"/>
        <w:jc w:val="both"/>
        <w:rPr>
          <w:rFonts w:asciiTheme="minorBidi" w:hAnsiTheme="minorBidi"/>
        </w:rPr>
        <w:pPrChange w:id="514" w:author="fishman netanel" w:date="2025-06-10T15:01:00Z">
          <w:pPr>
            <w:spacing w:after="120" w:line="360" w:lineRule="auto"/>
            <w:jc w:val="both"/>
          </w:pPr>
        </w:pPrChange>
      </w:pPr>
      <w:r w:rsidRPr="004E0A0D">
        <w:rPr>
          <w:rFonts w:asciiTheme="minorBidi" w:hAnsiTheme="minorBidi"/>
        </w:rPr>
        <w:t>VIS-NIR: Visible-Near Infrared</w:t>
      </w:r>
    </w:p>
    <w:p w14:paraId="7F0310F4" w14:textId="77777777" w:rsidR="00EB5373" w:rsidRPr="004E0A0D" w:rsidRDefault="00EB5373">
      <w:pPr>
        <w:spacing w:after="40" w:line="360" w:lineRule="auto"/>
        <w:jc w:val="both"/>
        <w:rPr>
          <w:rFonts w:asciiTheme="minorBidi" w:hAnsiTheme="minorBidi"/>
        </w:rPr>
        <w:pPrChange w:id="515" w:author="fishman netanel" w:date="2025-06-10T15:01:00Z">
          <w:pPr>
            <w:spacing w:after="120" w:line="360" w:lineRule="auto"/>
            <w:jc w:val="both"/>
          </w:pPr>
        </w:pPrChange>
      </w:pPr>
      <w:r w:rsidRPr="004E0A0D">
        <w:rPr>
          <w:rFonts w:asciiTheme="minorBidi" w:hAnsiTheme="minorBidi"/>
        </w:rPr>
        <w:t>WI: Water Index</w:t>
      </w:r>
    </w:p>
    <w:p w14:paraId="33AE530F" w14:textId="77777777" w:rsidR="00EB5373" w:rsidRPr="004E0A0D" w:rsidRDefault="00EB5373">
      <w:pPr>
        <w:spacing w:after="40" w:line="360" w:lineRule="auto"/>
        <w:jc w:val="both"/>
        <w:rPr>
          <w:rFonts w:asciiTheme="minorBidi" w:hAnsiTheme="minorBidi"/>
        </w:rPr>
        <w:pPrChange w:id="516" w:author="fishman netanel" w:date="2025-06-10T15:01:00Z">
          <w:pPr>
            <w:spacing w:after="120" w:line="360" w:lineRule="auto"/>
            <w:jc w:val="both"/>
          </w:pPr>
        </w:pPrChange>
      </w:pPr>
      <w:proofErr w:type="spellStart"/>
      <w:r w:rsidRPr="004E0A0D">
        <w:rPr>
          <w:rFonts w:asciiTheme="minorBidi" w:hAnsiTheme="minorBidi"/>
        </w:rPr>
        <w:t>XGBoost</w:t>
      </w:r>
      <w:proofErr w:type="spellEnd"/>
      <w:r w:rsidRPr="004E0A0D">
        <w:rPr>
          <w:rFonts w:asciiTheme="minorBidi" w:hAnsiTheme="minorBidi"/>
        </w:rPr>
        <w:t xml:space="preserve">: </w:t>
      </w:r>
      <w:proofErr w:type="spellStart"/>
      <w:r w:rsidRPr="004E0A0D">
        <w:rPr>
          <w:rFonts w:asciiTheme="minorBidi" w:hAnsiTheme="minorBidi"/>
        </w:rPr>
        <w:t>eXtreme</w:t>
      </w:r>
      <w:proofErr w:type="spellEnd"/>
      <w:r w:rsidRPr="004E0A0D">
        <w:rPr>
          <w:rFonts w:asciiTheme="minorBidi" w:hAnsiTheme="minorBidi"/>
        </w:rPr>
        <w:t xml:space="preserve"> Gradient Boosting</w:t>
      </w:r>
    </w:p>
    <w:p w14:paraId="3209887F" w14:textId="77777777" w:rsidR="00B82243" w:rsidRPr="004E0A0D" w:rsidRDefault="00B82243">
      <w:pPr>
        <w:spacing w:after="40" w:line="360" w:lineRule="auto"/>
        <w:jc w:val="both"/>
        <w:rPr>
          <w:rFonts w:asciiTheme="minorBidi" w:hAnsiTheme="minorBidi"/>
        </w:rPr>
        <w:pPrChange w:id="517" w:author="fishman netanel" w:date="2025-06-10T15:01:00Z">
          <w:pPr>
            <w:spacing w:after="120" w:line="360" w:lineRule="auto"/>
            <w:jc w:val="both"/>
          </w:pPr>
        </w:pPrChange>
      </w:pPr>
      <w:r w:rsidRPr="004E0A0D">
        <w:rPr>
          <w:rFonts w:asciiTheme="minorBidi" w:hAnsiTheme="minorBidi"/>
        </w:rPr>
        <w:t>POS: Position and Orientation System</w:t>
      </w:r>
    </w:p>
    <w:p w14:paraId="32C63B37" w14:textId="77777777" w:rsidR="00B82243" w:rsidRPr="004E0A0D" w:rsidRDefault="00B82243">
      <w:pPr>
        <w:spacing w:after="40" w:line="360" w:lineRule="auto"/>
        <w:jc w:val="both"/>
        <w:rPr>
          <w:rFonts w:asciiTheme="minorBidi" w:hAnsiTheme="minorBidi"/>
        </w:rPr>
        <w:pPrChange w:id="518" w:author="fishman netanel" w:date="2025-06-10T15:01:00Z">
          <w:pPr>
            <w:spacing w:after="120" w:line="360" w:lineRule="auto"/>
            <w:jc w:val="both"/>
          </w:pPr>
        </w:pPrChange>
      </w:pPr>
      <w:r w:rsidRPr="004E0A0D">
        <w:rPr>
          <w:rFonts w:asciiTheme="minorBidi" w:hAnsiTheme="minorBidi"/>
        </w:rPr>
        <w:t>NIR: Near Infrared</w:t>
      </w:r>
    </w:p>
    <w:p w14:paraId="648F839F" w14:textId="4F78B7B4" w:rsidR="0055454A" w:rsidRPr="004E0A0D" w:rsidRDefault="00B82243">
      <w:pPr>
        <w:spacing w:after="40" w:line="360" w:lineRule="auto"/>
        <w:jc w:val="both"/>
        <w:rPr>
          <w:rFonts w:asciiTheme="minorBidi" w:hAnsiTheme="minorBidi"/>
        </w:rPr>
        <w:pPrChange w:id="519" w:author="fishman netanel" w:date="2025-06-10T15:01:00Z">
          <w:pPr>
            <w:spacing w:after="120" w:line="360" w:lineRule="auto"/>
            <w:jc w:val="both"/>
          </w:pPr>
        </w:pPrChange>
      </w:pPr>
      <w:r w:rsidRPr="004E0A0D">
        <w:rPr>
          <w:rFonts w:asciiTheme="minorBidi" w:hAnsiTheme="minorBidi"/>
        </w:rPr>
        <w:t xml:space="preserve">SWIR: Short-Wave Infrared </w:t>
      </w:r>
      <w:r w:rsidR="0055454A" w:rsidRPr="004E0A0D">
        <w:rPr>
          <w:rFonts w:asciiTheme="minorBidi" w:hAnsiTheme="minorBidi"/>
        </w:rPr>
        <w:br w:type="page"/>
      </w:r>
    </w:p>
    <w:p w14:paraId="51A45D1A" w14:textId="77777777" w:rsidR="0055454A" w:rsidRPr="000E285B" w:rsidRDefault="0055454A" w:rsidP="0084112C">
      <w:pPr>
        <w:pStyle w:val="11"/>
        <w:rPr>
          <w:b/>
          <w:bCs/>
          <w:rPrChange w:id="520" w:author="David Helman" w:date="2025-04-09T15:33:00Z">
            <w:rPr/>
          </w:rPrChange>
        </w:rPr>
      </w:pPr>
      <w:bookmarkStart w:id="521" w:name="_Toc156075729"/>
      <w:bookmarkStart w:id="522" w:name="_Toc165912481"/>
      <w:bookmarkStart w:id="523" w:name="_Toc200519660"/>
      <w:r w:rsidRPr="000E285B">
        <w:rPr>
          <w:b/>
          <w:bCs/>
          <w:rPrChange w:id="524" w:author="David Helman" w:date="2025-04-09T15:33:00Z">
            <w:rPr/>
          </w:rPrChange>
        </w:rPr>
        <w:lastRenderedPageBreak/>
        <w:t>1.</w:t>
      </w:r>
      <w:r w:rsidRPr="000E285B">
        <w:rPr>
          <w:rStyle w:val="10"/>
          <w:b w:val="0"/>
          <w:rPrChange w:id="525" w:author="David Helman" w:date="2025-04-09T15:33:00Z">
            <w:rPr>
              <w:rStyle w:val="10"/>
            </w:rPr>
          </w:rPrChange>
        </w:rPr>
        <w:t xml:space="preserve"> </w:t>
      </w:r>
      <w:r w:rsidRPr="000E285B">
        <w:rPr>
          <w:rStyle w:val="10"/>
          <w:bCs w:val="0"/>
          <w:rPrChange w:id="526" w:author="David Helman" w:date="2025-04-09T15:33:00Z">
            <w:rPr>
              <w:rStyle w:val="10"/>
            </w:rPr>
          </w:rPrChange>
        </w:rPr>
        <w:t>Introduction</w:t>
      </w:r>
      <w:bookmarkEnd w:id="521"/>
      <w:bookmarkEnd w:id="522"/>
      <w:bookmarkEnd w:id="523"/>
    </w:p>
    <w:p w14:paraId="187DAE83" w14:textId="11C3AB86" w:rsidR="00FF4076" w:rsidRPr="004E0A0D" w:rsidRDefault="00FF4076" w:rsidP="0084112C">
      <w:pPr>
        <w:spacing w:after="120" w:line="360" w:lineRule="auto"/>
        <w:jc w:val="both"/>
        <w:rPr>
          <w:rFonts w:asciiTheme="minorBidi" w:hAnsiTheme="minorBidi"/>
          <w:lang w:bidi="en-US"/>
        </w:rPr>
      </w:pPr>
      <w:bookmarkStart w:id="527" w:name="_Hlk110338442"/>
      <w:r w:rsidRPr="004E0A0D">
        <w:rPr>
          <w:rFonts w:asciiTheme="minorBidi" w:hAnsiTheme="minorBidi"/>
          <w:lang w:bidi="en-US"/>
        </w:rPr>
        <w:t xml:space="preserve">Forests increasingly face harsh conditions, leading to worldwide tree mortality in the last decades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{"citationItems":[{"id":"ITEM-1","itemData":{"DOI":"https://doi.org/10.1016/j.foreco.2009.09.001","ISSN":"0378-1127","abstract":"Greenhouse gas emissions have significantly altered global climate, and will continue to do so in the future. Increases in the frequency, duration, and/or severity of drought and heat stress associated with climate change could fundamentally alter the composition, structure, and biogeography of forests in many regions. Of particular concern are potential increases in tree mortality associated with climate-induced physiological stress and interactions with other climate-mediated processes such as insect outbreaks and wildfire. Despite this risk, existing projections of tree mortality are based on models that lack functionally realistic mortality mechanisms, and there has been no attempt to track observations of climate-driven tree mortality globally. Here we present the first global assessment of recent tree mortality attributed to drought and heat stress. Although episodic mortality occurs in the absence of climate change, studies compiled here suggest that at least some of the world's forested ecosystems already may be responding to climate change and raise concern that forests may become increasingly vulnerable to higher background tree mortality rates and die-off in response to future warming and drought, even in environments that are not normally considered water-limited. This further suggests risks to ecosystem services, including the loss of sequestered forest carbon and associated atmospheric feedbacks. Our review also identifies key information gaps and scientific uncertainties that currently hinder our ability to predict tree mortality in response to climate change and emphasizes the need for a globally coordinated observation system. Overall, our review reveals the potential for amplified tree mortality due to drought and heat in forests worldwide.","author":[{"dropping-particle":"","family":"Allen","given":"Craig D","non-dropping-particle":"","parse-names":false,"suffix":""},{"dropping-particle":"","family":"Macalady","given":"Alison K","non-dropping-particle":"","parse-names":false,"suffix":""},{"dropping-particle":"","family":"Chenchouni","given":"Haroun","non-dropping-particle":"","parse-names":false,"suffix":""},{"dropping-particle":"","family":"Bachelet","given":"Dominique","non-dropping-particle":"","parse-names":false,"suffix":""},{"dropping-particle":"","family":"McDowell","given":"Nate","non-dropping-particle":"","parse-names":false,"suffix":""},{"dropping-particle":"","family":"Vennetier","given":"Michel","non-dropping-particle":"","parse-names":false,"suffix":""},{"dropping-particle":"","family":"Kitzberger","given":"Thomas","non-dropping-particle":"","parse-names":false,"suffix":""},{"dropping-particle":"","family":"Rigling","given":"Andreas","non-dropping-particle":"","parse-names":false,"suffix":""},{"dropping-particle":"","family":"Breshears","given":"David D","non-dropping-particle":"","parse-names":false,"suffix":""},{"dropping-particle":"","family":"Hogg","given":"E H (Ted)","non-dropping-particle":"","parse-names":false,"suffix":""},{"dropping-particle":"","family":"Gonzalez","given":"Patrick","non-dropping-particle":"","parse-names":false,"suffix":""},{"dropping-particle":"","family":"Fensham","given":"Rod","non-dropping-particle":"","parse-names":false,"suffix":""},{"dropping-particle":"","family":"Zhang","given":"Zhen","non-dropping-particle":"","parse-names":false,"suffix":""},{"dropping-particle":"","family":"Castro","given":"Jorge","non-dropping-particle":"","parse-names":false,"suffix":""},{"dropping-particle":"","family":"Demidova","given":"Natalia","non-dropping-particle":"","parse-names":false,"suffix":""},{"dropping-particle":"","family":"Lim","given":"Jong-Hwan","non-dropping-particle":"","parse-names":false,"suffix":""},{"dropping-particle":"","family":"Allard","given":"Gillian","non-dropping-particle":"","parse-names":false,"suffix":""},{"dropping-particle":"","family":"Running","given":"Steven W","non-dropping-particle":"","parse-names":false,"suffix":""},{"dropping-particle":"","family":"Semerci","given":"Akkin","non-dropping-particle":"","parse-names":false,"suffix":""},{"dropping-particle":"","family":"Cobb","given":"Neil","non-dropping-particle":"","parse-names":false,"suffix":""}],"container-title":"Forest Ecology and Management","id":"ITEM-1","issue":"4","issued":{"date-parts":[["2010"]]},"page":"660-684","title":"A global overview of drought and heat-induced tree mortality reveals emerging climate change risks for forests","type":"article-journal","volume":"259"},"uris":["http://www.mendeley.com/documents/?uuid=74d16ee3-b160-4d28-894f-97624acec0d5","http://www.mendeley.com/documents/?uuid=1f80c2f9-b432-4250-8d45-25aca0d27d5c","http://www.mendeley.com/documents/?uuid=7a14c15f-5f86-4c8a-9d3e-101a5f1111ba","http://www.mendeley.com/documents/?uuid=3249414b-0048-4f91-949a-19ab12d442f7"]}],"mendeley":{"formattedCitation":"(Allen et al., 2010)","plainTextFormattedCitation":"(Allen et al., 2010)","previouslyFormattedCitation":"[1]"},"properties":{"noteIndex":0},"schema":"https://github.com/citation-style-language/schema/raw/master/csl-citation.json"}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(Allen et al., 2010)</w:t>
      </w:r>
      <w:r w:rsidRPr="004E0A0D">
        <w:rPr>
          <w:rFonts w:asciiTheme="minorBidi" w:hAnsiTheme="minorBidi"/>
        </w:rPr>
        <w:fldChar w:fldCharType="end"/>
      </w:r>
      <w:r w:rsidRPr="004E0A0D">
        <w:rPr>
          <w:rFonts w:asciiTheme="minorBidi" w:hAnsiTheme="minorBidi"/>
          <w:lang w:bidi="en-US"/>
        </w:rPr>
        <w:t xml:space="preserve">. This trend is expected to aggravate under projected climate change. Rising temperatures and altered precipitation patterns will induce severe drought conditions in many regions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10.59327/IPCC/AR6-9789291691647.001","author":[{"dropping-particle":"","family":"IPCC","given":"","non-dropping-particle":"","parse-names":false,"suffix":""}],"id":"ITEM-1","issued":{"date-parts":[["2023"]]},"number-of-pages":"35-115","publisher-place":"Geneva, Switzerland","title":"Climate Change 2023: Synthesis Report. Contribution of Working Groups I, II and III to the Sixth Assessment Report of the Intergovernmental Panel on Climate Change [Core Writing Team, H. Lee and J. Romero (eds.)]","type":"report"},"uris":["http://www.mendeley.com/documents/?uuid=23657a3e-93f1-4007-a552-35486555014d","http://www.mendeley.com/documents/?uuid=a2290489-021c-4dcc-96a9-728b5329559a","http://www.mendeley.com/documents/?uuid=9eeb033f-ec0d-4189-87a9-0cc240893812","http://www.mendeley.com/documents/?uuid=190cd7b6-625c-498a-8968-957e2392383e"]}],"mendeley":{"formattedCitation":"(IPCC, 2023)","plainTextFormattedCitation":"(IPCC, 2023)","previouslyFormattedCitation":"[2]"},"properties":{"noteIndex":0},"schema":"https://github.com/citation-style-language/schema/raw/master/csl-citation.json"}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(IPCC, 2023)</w:t>
      </w:r>
      <w:r w:rsidRPr="004E0A0D">
        <w:rPr>
          <w:rFonts w:asciiTheme="minorBidi" w:hAnsiTheme="minorBidi"/>
        </w:rPr>
        <w:fldChar w:fldCharType="end"/>
      </w:r>
      <w:r w:rsidRPr="004E0A0D">
        <w:rPr>
          <w:rFonts w:asciiTheme="minorBidi" w:hAnsiTheme="minorBidi"/>
          <w:lang w:bidi="en-US"/>
        </w:rPr>
        <w:t xml:space="preserve">. Despite their adaptation capacity, many forest species might not cope with such conditions, leading to a decline in growth rates and increased mortality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{"citationItems":[{"id":"ITEM-1","itemData":{"DOI":"https://doi.org/10.1016/j.foreco.2018.10.020","ISSN":"0378-1127","abstract":"Is tree mortality increasing? Are recent mortality events related to climate change? Which tree species are the most affected? Many case studies have been published in the last decade, but the necessary large-scale and long-term knowledge is still missing. Here we combined data from forest surveys and satellite imagery, to create the first spatial tree mortality history at the national scale. Israel is a small country with only 7% forest cover, but its large environmental diversity and mosaic of many, small, forest areas makes it a good ‘miniature model’ for the task. Tree mortality events have been increasing significantly since 1991 and correlated well with drought. Among mortality events, 24% of the loss was directly related to drought, and 58% to fire, with 69% of fires occurring over a drought background. Conifers were disproportionally more affected than native broadleaved trees. This is the first national-scale study of tree mortality dynamics, and it confirms the suspected increase in this phenomenon in recent decades, and the dominant role of drought. Our study opens a way to a better, multi-source monitoring future for forest management and ensuring forest sustainability under climate change.","author":[{"dropping-particle":"","family":"Klein","given":"Tamir","non-dropping-particle":"","parse-names":false,"suffix":""},{"dropping-particle":"","family":"Cahanovitc","given":"Rotem","non-dropping-particle":"","parse-names":false,"suffix":""},{"dropping-particle":"","family":"Sprintsin","given":"Michael","non-dropping-particle":"","parse-names":false,"suffix":""},{"dropping-particle":"","family":"Herr","given":"Nir","non-dropping-particle":"","parse-names":false,"suffix":""},{"dropping-particle":"","family":"Schiller","given":"Gabriel","non-dropping-particle":"","parse-names":false,"suffix":""}],"container-title":"Forest Ecology and Management","id":"ITEM-1","issued":{"date-parts":[["2019"]]},"page":"840-849","title":"A nation-wide analysis of tree mortality under climate change: Forest loss and its causes in Israel 1948–2017","type":"article-journal","volume":"432"},"uris":["http://www.mendeley.com/documents/?uuid=46b8d14b-b0bf-497a-9333-b9f30c4ba799","http://www.mendeley.com/documents/?uuid=72a59b09-e336-4c66-b909-6508a1dde951","http://www.mendeley.com/documents/?uuid=39e8d599-8acf-4279-a9e2-4a4988767e13"]},{"id":"ITEM-2","itemData":{"DOI":"10.1111/nph.16656","ISSN":"0028-646X","abstract":"Summary Many ecologically important forest trees from dry areas have been insufficiently investigated for their ability to adapt to the challenges posed by climate change, which hampers the implementation of mitigation policies. We analyzed 14 common-garden experiments across the Mediterranean which studied the widespread thermophilic conifer Pinus halepensis and involved 157 populations categorized into five ecotypes. Ecotype-specific tree height responses to climate were applied to projected climate change (2071?2100 ad), to project potential growth patterns both locally and across the species' range. We found contrasting ecotypic sensitivities to annual precipitation but comparatively uniform responses to mean temperature, while evidence of local adaptation for tree height was limited to mesic ecotypes. We projected intriguing patterns of response range-wide, implying either height inhibition or stimulation of up to 75%, and deduced that the ecotype currently experiencing more favorable (wetter) conditions will show the largest inhibition. Extensive height reductions can be expected for coastal areas of France, Greece, Spain and northern Africa. Our findings underline the fact that intraspecific variations in sensitivity to precipitation must be considered when projecting tree height responses of dry forests to future climate. The ecotype-specific projected performances call for management activities to ensure forest resilience in the Mediterranean through, for example, tailored deployment strategies.","author":[{"dropping-particle":"","family":"Patsiou","given":"Theofania S","non-dropping-particle":"","parse-names":false,"suffix":""},{"dropping-particle":"","family":"Shestakova","given":"Tatiana A","non-dropping-particle":"","parse-names":false,"suffix":""},{"dropping-particle":"","family":"Klein","given":"Tamir","non-dropping-particle":"","parse-names":false,"suffix":""},{"dropping-particle":"","family":"Matteo","given":"Giovanni","non-dropping-particle":"di","parse-names":false,"suffix":""},{"dropping-particle":"","family":"Sbay","given":"Hassan","non-dropping-particle":"","parse-names":false,"suffix":""},{"dropping-particle":"","family":"Chambel","given":"Mª Regina","non-dropping-particle":"","parse-names":false,"suffix":""},{"dropping-particle":"","family":"Zas","given":"Rafael","non-dropping-particle":"","parse-names":false,"suffix":""},{"dropping-particle":"","family":"Voltas","given":"Jordi","non-dropping-particle":"","parse-names":false,"suffix":""}],"container-title":"New Phytologist","id":"ITEM-2","issue":"n/a","issued":{"date-parts":[["2020","5"]]},"publisher":"John Wiley &amp; Sons, Ltd","title":"Intraspecific responses to climate reveal nonintuitive warming impacts on a widespread thermophilic conifer","type":"article-journal","volume":"n/a"},"uris":["http://www.mendeley.com/documents/?uuid=9dc28d10-8504-44b7-b32d-0a37695bc84f","http://www.mendeley.com/documents/?uuid=0825aa56-c2a1-43ee-864d-104e7316fb9e"]}],"mendeley":{"formattedCitation":"(Klein et al., 2019; Patsiou et al., 2020)","plainTextFormattedCitation":"(Klein et al., 2019; Patsiou et al., 2020)","previouslyFormattedCitation":"[3,4]"},"properties":{"noteIndex":0},"schema":"https://github.com/citation-style-language/schema/raw/master/csl-citation.json"}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(Klein et al., 2019; Patsiou et al., 2020)</w:t>
      </w:r>
      <w:r w:rsidRPr="004E0A0D">
        <w:rPr>
          <w:rFonts w:asciiTheme="minorBidi" w:hAnsiTheme="minorBidi"/>
        </w:rPr>
        <w:fldChar w:fldCharType="end"/>
      </w:r>
      <w:r w:rsidRPr="004E0A0D">
        <w:rPr>
          <w:rFonts w:asciiTheme="minorBidi" w:hAnsiTheme="minorBidi"/>
          <w:lang w:bidi="en-US"/>
        </w:rPr>
        <w:t xml:space="preserve">. Monitoring forests’ water status is vital to facing such expanded adverse effects. This requires developing accurate, efficient, and large-scale assessment methods </w:t>
      </w:r>
      <w:r w:rsidRPr="004E0A0D">
        <w:rPr>
          <w:rFonts w:asciiTheme="minorBidi" w:hAnsiTheme="minorBidi"/>
          <w:rtl/>
          <w:lang w:bidi="en-US"/>
        </w:rPr>
        <w:fldChar w:fldCharType="begin" w:fldLock="1"/>
      </w:r>
      <w:r w:rsidR="00921FCF" w:rsidRPr="004E0A0D">
        <w:rPr>
          <w:rFonts w:asciiTheme="minorBidi" w:hAnsiTheme="minorBidi"/>
          <w:lang w:bidi="en-US"/>
        </w:rPr>
        <w:instrText>ADDIN CSL_CITATION {"citationItems":[{"id":"ITEM-1","itemData":{"DOI":"10.1111/nph.15048","ISSN":"1469-8137 (Electronic)","PMID":"29488280","abstract":"Accumulating evidence highlights increased mortality risks for trees during  severe drought, particularly under warmer temperatures and increasing vapour pressure deficit (VPD). Resulting forest die-off events have severe consequences for ecosystem services, biophysical and biogeochemical land-atmosphere processes. Despite advances in monitoring, modelling and experimental studies of the causes and consequences of tree death from individual tree to ecosystem and global scale, a general mechanistic understanding and realistic predictions of drought mortality under future climate conditions are still lacking. We update a global tree mortality map and present a roadmap to a more holistic understanding of forest mortality across scales. We highlight priority research frontiers that promote: (1) new avenues for research on key tree ecophysiological responses to drought; (2) scaling from the tree/plot level to the ecosystem and region; (3) improvements of mortality risk predictions based on both empirical and mechanistic insights; and (4) a global monitoring network of forest mortality. In light of recent and anticipated large forest die-off events such a research agenda is timely and needed to achieve scientific understanding for realistic predictions of drought-induced tree mortality. The implementation of a sustainable network will require support by stakeholders and political authorities at the international level.","author":[{"dropping-particle":"","family":"Hartmann","given":"Henrik","non-dropping-particle":"","parse-names":false,"suffix":""},{"dropping-particle":"","family":"Moura","given":"Catarina F","non-dropping-particle":"","parse-names":false,"suffix":""},{"dropping-particle":"","family":"Anderegg","given":"William R L","non-dropping-particle":"","parse-names":false,"suffix":""},{"dropping-particle":"","family":"Ruehr","given":"Nadine K","non-dropping-particle":"","parse-names":false,"suffix":""},{"dropping-particle":"","family":"Salmon","given":"Yann","non-dropping-particle":"","parse-names":false,"suffix":""},{"dropping-particle":"","family":"Allen","given":"Craig D","non-dropping-particle":"","parse-names":false,"suffix":""},{"dropping-particle":"","family":"Arndt","given":"Stefan K","non-dropping-particle":"","parse-names":false,"suffix":""},{"dropping-particle":"","family":"Breshears","given":"David D","non-dropping-particle":"","parse-names":false,"suffix":""},{"dropping-particle":"","family":"Davi","given":"Hendrik","non-dropping-particle":"","parse-names":false,"suffix":""},{"dropping-particle":"","family":"Galbraith","given":"David","non-dropping-particle":"","parse-names":false,"suffix":""},{"dropping-particle":"","family":"Ruthrof","given":"Katinka X","non-dropping-particle":"","parse-names":false,"suffix":""},{"dropping-particle":"","family":"Wunder","given":"Jan","non-dropping-particle":"","parse-names":false,"suffix":""},{"dropping-particle":"","family":"Adams","given":"Henry D","non-dropping-particle":"","parse-names":false,"suffix":""},{"dropping-particle":"","family":"Bloemen","given":"Jasper","non-dropping-particle":"","parse-names":false,"suffix":""},{"dropping-particle":"","family":"Cailleret","given":"Maxime","non-dropping-particle":"","parse-names":false,"suffix":""},{"dropping-particle":"","family":"Cobb","given":"Richard","non-dropping-particle":"","parse-names":false,"suffix":""},{"dropping-particle":"","family":"Gessler","given":"Arthur","non-dropping-particle":"","parse-names":false,"suffix":""},{"dropping-particle":"","family":"Grams","given":"Thorsten E E","non-dropping-particle":"","parse-names":false,"suffix":""},{"dropping-particle":"","family":"Jansen","given":"Steven","non-dropping-particle":"","parse-names":false,"suffix":""},{"dropping-particle":"","family":"Kautz","given":"Markus","non-dropping-particle":"","parse-names":false,"suffix":""},{"dropping-particle":"","family":"Lloret","given":"Francisco","non-dropping-particle":"","parse-names":false,"suffix":""},{"dropping-particle":"","family":"O'Brien","given":"Michael","non-dropping-particle":"","parse-names":false,"suffix":""}],"container-title":"The New phytologist","id":"ITEM-1","issue":"1","issued":{"date-parts":[["2018","4"]]},"language":"eng","page":"15-28","publisher-place":"England","title":"Research frontiers for improving our understanding of drought-induced tree and  forest mortality.","type":"article-journal","volume":"218"},"uris":["http://www.mendeley.com/documents/?uuid=f6ddcbd8-206a-4842-9baf-8c2e67481c35","http://www.mendeley.com/documents/?uuid=e2f9e4bf-5e24-4d9b-a1b9-2091bb6adebd","http://www.mendeley.com/documents/?uuid=572b23f5-0834-4fd3-a98b-e41af9ce8a0d","http://www.mendeley.com/documents/?uuid=1f9ddba6-14ed-44e8-a0b2-eab269e32a66"]}],"mendeley":{"formattedCitation":"(Hartmann et al., 2018)","plainTextFormattedCitation":"(Hartmann et al., 2018)","previouslyFormattedCitation":"[5]"},"properties":{"noteIndex":0},"schema":"https://github.com/citation-style-language/schema/raw/master/csl-citation.json"}</w:instrText>
      </w:r>
      <w:r w:rsidRPr="004E0A0D">
        <w:rPr>
          <w:rFonts w:asciiTheme="minorBidi" w:hAnsiTheme="minorBidi"/>
          <w:rtl/>
          <w:lang w:bidi="en-US"/>
        </w:rPr>
        <w:fldChar w:fldCharType="separate"/>
      </w:r>
      <w:r w:rsidR="00921FCF" w:rsidRPr="004E0A0D">
        <w:rPr>
          <w:rFonts w:asciiTheme="minorBidi" w:hAnsiTheme="minorBidi"/>
          <w:noProof/>
          <w:lang w:bidi="en-US"/>
        </w:rPr>
        <w:t>(Hartmann et al., 2018)</w:t>
      </w:r>
      <w:r w:rsidRPr="004E0A0D">
        <w:rPr>
          <w:rFonts w:asciiTheme="minorBidi" w:hAnsiTheme="minorBidi"/>
          <w:rtl/>
        </w:rPr>
        <w:fldChar w:fldCharType="end"/>
      </w:r>
      <w:r w:rsidRPr="004E0A0D">
        <w:rPr>
          <w:rFonts w:asciiTheme="minorBidi" w:hAnsiTheme="minorBidi"/>
          <w:lang w:bidi="en-US"/>
        </w:rPr>
        <w:t>.</w:t>
      </w:r>
    </w:p>
    <w:p w14:paraId="289CA358" w14:textId="0E1FBB82" w:rsidR="00FF4076" w:rsidRPr="004E0A0D" w:rsidRDefault="00FF4076" w:rsidP="0084112C">
      <w:pPr>
        <w:spacing w:after="120" w:line="360" w:lineRule="auto"/>
        <w:jc w:val="both"/>
        <w:rPr>
          <w:rFonts w:asciiTheme="minorBidi" w:hAnsiTheme="minorBidi"/>
          <w:rtl/>
          <w:lang w:bidi="en-US"/>
        </w:rPr>
      </w:pPr>
      <w:r w:rsidRPr="004E0A0D">
        <w:rPr>
          <w:rFonts w:asciiTheme="minorBidi" w:hAnsiTheme="minorBidi"/>
          <w:lang w:bidi="en-US"/>
        </w:rPr>
        <w:t>One of the most valuable metrics for characterizing drought stress and water status in woody species is the leaf water potential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represents the degree of stability of the water in the xylem transport conduits of the trees by becoming more negative as the drought stress increases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{"citationItems":[{"id":"ITEM-1","itemData":{"ISSN":"00804622","abstract":"[Attempts to correlate values of stomatal conductance and leaf water potential with particular environmental variables in the field are generally of only limited success because they are simultaneously affected by a number of environmental variables. For example, correlations between leaf water potential and either flux of radiant energy or vapour pressure deficit show a diurnal hysteresis which leads to a scatter diagram if many values are plotted. However, a simple model may be adequate to relate leaf water potential to the flow of water through the plant. The stomatal conductance of illuminated leaves is a function of current levels of temperature, vapour pressure deficit, leaf water potential (really turgor pressure) and ambient CO&lt;sub&gt;2&lt;/sub&gt; concentration. Consequently, when plotted against any one of these variables a scatter diagram results. Physiological knowledge of stomatal functioning is not adequate to provide a mechanistic model linking stomatal conductance to all these variables. None the less, the parameters describing the relationships with the variables can be conveniently estimated from field data by a technique of non-linear least squares, for predictive purposes and to describe variations in response from season to season and plant to plant.]","author":[{"dropping-particle":"","family":"Jarvis","given":"P G","non-dropping-particle":"","parse-names":false,"suffix":""}],"container-title":"Philosophical Transactions of the Royal Society of London. Series B, Biological Sciences","id":"ITEM-1","issue":"927","issued":{"date-parts":[["1976","3"]]},"page":"593-610","publisher":"The Royal Society","title":"The Interpretation of the Variations in Leaf Water Potential and Stomatal Conductance Found in Canopies in the Field","type":"article-journal","volume":"273"},"uris":["http://www.mendeley.com/documents/?uuid=7c4dc457-72ad-40c2-b434-e57e4dd6d79a","http://www.mendeley.com/documents/?uuid=a8164732-d1a7-4dfc-af3f-171dfb00f11e","http://www.mendeley.com/documents/?uuid=f22bce64-42b0-4d1f-a3dd-2a6e34203f01","http://www.mendeley.com/documents/?uuid=ab7c8a08-3570-4807-9b20-310b288f051b"]}],"mendeley":{"formattedCitation":"(Jarvis, 1976)","plainTextFormattedCitation":"(Jarvis, 1976)","previouslyFormattedCitation":"[6]"},"properties":{"noteIndex":0},"schema":"https://github.com/citation-style-language/schema/raw/master/csl-citation.json"}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(Jarvis, 1976)</w:t>
      </w:r>
      <w:r w:rsidRPr="004E0A0D">
        <w:rPr>
          <w:rFonts w:asciiTheme="minorBidi" w:hAnsiTheme="minorBidi"/>
        </w:rPr>
        <w:fldChar w:fldCharType="end"/>
      </w:r>
      <w:r w:rsidRPr="004E0A0D">
        <w:rPr>
          <w:rFonts w:asciiTheme="minorBidi" w:hAnsiTheme="minorBidi"/>
          <w:lang w:bidi="en-US"/>
        </w:rPr>
        <w:t xml:space="preser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is a key indicator of plant water status and can provide valuable insights into the severity of drought stress experienced by the tree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10.1111/pce.12732","author":[{"dropping-particle":"","family":"Sack","given":"Lawren","non-dropping-particle":"","parse-names":false,"suffix":""},{"dropping-particle":"","family":"Ball","given":"Marilyn","non-dropping-particle":"","parse-names":false,"suffix":""},{"dropping-particle":"","family":"Brodersen","given":"Craig","non-dropping-particle":"","parse-names":false,"suffix":""},{"dropping-particle":"","family":"Davis","given":"Stephen","non-dropping-particle":"","parse-names":false,"suffix":""},{"dropping-particle":"","family":"Marais","given":"David","non-dropping-particle":"Des","parse-names":false,"suffix":""},{"dropping-particle":"","family":"Donovan","given":"Lisa","non-dropping-particle":"","parse-names":false,"suffix":""},{"dropping-particle":"","family":"Givnish","given":"Thomas","non-dropping-particle":"","parse-names":false,"suffix":""},{"dropping-particle":"","family":"Hacke","given":"Uwe","non-dropping-particle":"","parse-names":false,"suffix":""},{"dropping-particle":"","family":"Huxman","given":"Travis","non-dropping-particle":"","parse-names":false,"suffix":""},{"dropping-particle":"","family":"Jansen","given":"Steven","non-dropping-particle":"","parse-names":false,"suffix":""},{"dropping-particle":"","family":"Jacobsen","given":"Anna","non-dropping-particle":"","parse-names":false,"suffix":""},{"dropping-particle":"","family":"Johnson","given":"Daniel","non-dropping-particle":"","parse-names":false,"suffix":""},{"dropping-particle":"","family":"Koch","given":"George","non-dropping-particle":"","parse-names":false,"suffix":""},{"dropping-particle":"","family":"Maurel","given":"Christophe","non-dropping-particle":"","parse-names":false,"suffix":""},{"dropping-particle":"","family":"McCulloh","given":"Katherine","non-dropping-particle":"","parse-names":false,"suffix":""},{"dropping-particle":"","family":"McDowell","given":"Nate","non-dropping-particle":"","parse-names":false,"suffix":""},{"dropping-particle":"","family":"Mcelrone","given":"Andrew","non-dropping-particle":"","parse-names":false,"suffix":""},{"dropping-particle":"","family":"Meinzer","given":"Frederick","non-dropping-particle":"","parse-names":false,"suffix":""},{"dropping-particle":"","family":"Melcher","given":"Peter","non-dropping-particle":"","parse-names":false,"suffix":""},{"dropping-particle":"","family":"Holbrook","given":"N","non-dropping-particle":"","parse-names":false,"suffix":""}],"container-title":"Plant, cell &amp; environment","id":"ITEM-1","issued":{"date-parts":[["2016","4"]]},"title":"Plant hydraulics as a central hub integrating plant and ecosystem function: Meeting report for 'Emerging Frontiers in Plant Hydraulics' (Washington, DC, May 2015)","type":"article-journal","volume":"39"},"uris":["http://www.mendeley.com/documents/?uuid=e8a92e9a-598f-4759-9584-d0373de5bad0","http://www.mendeley.com/documents/?uuid=bc519513-5247-45de-ab4a-93adf9c6d054","http://www.mendeley.com/documents/?uuid=bf95b4b2-2961-4d4c-8b88-2358215ce02b","http://www.mendeley.com/documents/?uuid=2cd9f41b-f75f-4dd8-ac4a-0b96ebdc9d4d"]}],"mendeley":{"formattedCitation":"(Sack et al., 2016)","plainTextFormattedCitation":"(Sack et al., 2016)","previouslyFormattedCitation":"[7]"},"properties":{"noteIndex":0},"schema":"https://github.com/citation-style-language/schema/raw/master/csl-citation.json"}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(Sack et al., 2016)</w:t>
      </w:r>
      <w:r w:rsidRPr="004E0A0D">
        <w:rPr>
          <w:rFonts w:asciiTheme="minorBidi" w:hAnsiTheme="minorBidi"/>
        </w:rPr>
        <w:fldChar w:fldCharType="end"/>
      </w:r>
      <w:r w:rsidRPr="004E0A0D">
        <w:rPr>
          <w:rFonts w:asciiTheme="minorBidi" w:hAnsiTheme="minorBidi"/>
          <w:lang w:bidi="en-US"/>
        </w:rPr>
        <w:t xml:space="preserve">. However, measuring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the field is a time-consuming and labor-intensive process, typically involving the use of pressure chambers on individual leaves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{"citationItems":[{"id":"ITEM-1","itemData":{"DOI":"10.1126/science.148.3668.339","abstract":"A method is described which permits measurement of sap pressure in the xylem of vascular plants. As long predicted, sap pressures during transpiration are normally negative, ranging from -4 or -5 atmospheres in a damp forest to -80 atmospheres in the desert. Mangroves and other halophytes maintain at all times a sap pressure of -35 to -60 atmospheres. Mistletoes have greater suction than their hosts, usually by 10 to 20 atmospheres. Diurnal cycles of 10 to 20 atmospheres are common. In tall conifers there is a hydrostatic pressure gradient that closely corresponds to the height and seems surprisingly little influenced by the intensity of transpiration. Sap extruded from the xylem by gas pressure on the leaves is practically pure water. At zero turgor this procedure gives a linear relation between the intracellular concentration and the tension of the xylem.","author":[{"dropping-particle":"","family":"Scholander","given":"P F","non-dropping-particle":"","parse-names":false,"suffix":""},{"dropping-particle":"","family":"Bradstreet","given":"Edda D","non-dropping-particle":"","parse-names":false,"suffix":""},{"dropping-particle":"","family":"Hemmingsen","given":"E A","non-dropping-particle":"","parse-names":false,"suffix":""},{"dropping-particle":"","family":"Hammel","given":"H T","non-dropping-particle":"","parse-names":false,"suffix":""}],"container-title":"Science","id":"ITEM-1","issue":"3668","issued":{"date-parts":[["1965","4"]]},"page":"339-346","publisher":"American Association for the Advancement of Science","title":"Sap Pressure in Vascular Plants","type":"article-journal","volume":"148"},"uris":["http://www.mendeley.com/documents/?uuid=24af0fc0-0a74-478d-b4d8-409132a11015"]}],"mendeley":{"formattedCitation":"(Scholander et al., 1965)","plainTextFormattedCitation":"(Scholander et al., 1965)","previouslyFormattedCitation":"[8]"},"properties":{"noteIndex":0},"schema":"https://github.com/citation-style-language/schema/raw/master/csl-citation.json"}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(Scholander et al., 1965)</w:t>
      </w:r>
      <w:r w:rsidRPr="004E0A0D">
        <w:rPr>
          <w:rFonts w:asciiTheme="minorBidi" w:hAnsiTheme="minorBidi"/>
        </w:rPr>
        <w:fldChar w:fldCharType="end"/>
      </w:r>
      <w:r w:rsidRPr="004E0A0D">
        <w:rPr>
          <w:rFonts w:asciiTheme="minorBidi" w:hAnsiTheme="minorBidi"/>
          <w:lang w:bidi="en-US"/>
        </w:rPr>
        <w:t xml:space="preserve">. This approach limits the spatial coverage and temporal resolution of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measurements, making it challenging to capture the heterogeneity of drought stress within and across forest stands</w:t>
      </w:r>
      <w:r w:rsidRPr="004E0A0D">
        <w:rPr>
          <w:rFonts w:asciiTheme="minorBidi" w:hAnsiTheme="minorBidi"/>
          <w:rtl/>
          <w:lang w:bidi="en-US"/>
        </w:rPr>
        <w:t>.</w:t>
      </w:r>
    </w:p>
    <w:p w14:paraId="1C3332F3" w14:textId="3D2A1BD1" w:rsidR="00FF4076" w:rsidRPr="004E0A0D" w:rsidRDefault="00FF4076" w:rsidP="0084112C">
      <w:pPr>
        <w:spacing w:after="120" w:line="360" w:lineRule="auto"/>
        <w:jc w:val="both"/>
        <w:rPr>
          <w:rFonts w:asciiTheme="minorBidi" w:hAnsiTheme="minorBidi"/>
          <w:lang w:bidi="en-US"/>
        </w:rPr>
      </w:pPr>
      <w:r w:rsidRPr="004E0A0D">
        <w:rPr>
          <w:rFonts w:asciiTheme="minorBidi" w:hAnsiTheme="minorBidi"/>
          <w:lang w:bidi="en-US"/>
        </w:rPr>
        <w:t xml:space="preserve">Remote sensing offers a promising solution to this challenge, enabling the rapid and non-invasive assessment of vegetation status across large areas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{"citationItems":[{"id":"ITEM-1","itemData":{"DOI":"https://doi.org/10.1016/S0169-5347(03)00071-5","ISSN":"0169-5347","abstract":"A variety of ecological applications require data from broad spatial extents that cannot be collected using field-based methods. Remote sensing data and techniques address these needs, which include identifying and detailing the biophysical characteristics of species’ habitats, predicting the distribution of species and spatial variability in species richness, and detecting natural and human-caused change at scales ranging from individual landscapes to the entire world. Such measurements are subject to substantial errors that can be difficult to overcome, but corrected data are readily available and can be of sufficiently high resolution to be integrated into traditional field-based studies. Ecologists and conservation biologists are finding new ways to approach their research with the powerful suite of tools and data from remote sensing.","author":[{"dropping-particle":"","family":"Kerr","given":"Jeremy T","non-dropping-particle":"","parse-names":false,"suffix":""},{"dropping-particle":"","family":"Ostrovsky","given":"Marsha","non-dropping-particle":"","parse-names":false,"suffix":""}],"container-title":"Trends in Ecology &amp; Evolution","id":"ITEM-1","issue":"6","issued":{"date-parts":[["2003"]]},"page":"299-305","title":"From space to species: ecological applications for remote sensing","type":"article-journal","volume":"18"},"uris":["http://www.mendeley.com/documents/?uuid=9dcc92ef-830e-4cf5-b023-101df17f38fa","http://www.mendeley.com/documents/?uuid=8926b0e7-4cd7-4b1f-8e4d-3be756bb63ef","http://www.mendeley.com/documents/?uuid=471e66b4-9af7-49d9-8370-6b34d939c899","http://www.mendeley.com/documents/?uuid=ee51b53a-0239-45df-a17f-30ce85d0fda4"]},{"id":"ITEM-2","itemData":{"DOI":"10.1111/nph.15808","ISSN":"14698137","abstract":"Although primarily valued for their suitability for oceanographic applications and soil moisture estimation, microwave remote sensing observations are also sensitive to plant water content (Mw). Since Mw depends on both plant water status and biomass, these observations have the potential to be useful for a range of plant drought response studies. In this paper, we introduce the principles behind microwave remote sensing observations to illustrate how they are sensitive to plant water content and discuss the relationship between landscape-scale Mw and common stand-scale metrics, including plant-scale relative water content, live fuel moisture content and leaf water potential. Lastly, we discuss how various sensor types can be leveraged for specific applications depending on the spatio-temporal resolution needed.","author":[{"dropping-particle":"","family":"Konings","given":"Alexandra G.","non-dropping-particle":"","parse-names":false,"suffix":""},{"dropping-particle":"","family":"Rao","given":"Krishna","non-dropping-particle":"","parse-names":false,"suffix":""},{"dropping-particle":"","family":"Steele-Dunne","given":"Susan C.","non-dropping-particle":"","parse-names":false,"suffix":""}],"container-title":"New Phytologist","id":"ITEM-2","issue":"3","issued":{"date-parts":[["2019"]]},"page":"1166-1172","title":"Macro to micro: microwave remote sensing of plant water content for physiology and ecology","type":"article-journal","volume":"223"},"uris":["http://www.mendeley.com/documents/?uuid=5cf07e73-c486-4f68-9b91-a7d273d8dc04"]}],"mendeley":{"formattedCitation":"(Kerr &amp; Ostrovsky, 2003; Konings et al., 2019)","plainTextFormattedCitation":"(Kerr &amp; Ostrovsky, 2003; Konings et al., 2019)","previouslyFormattedCitation":"[9,10]"},"properties":{"noteIndex":0},"schema":"https://github.com/citation-style-language/schema/raw/master/csl-citation.json"}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(Kerr &amp; Ostrovsky, 2003; Konings et al., 2019)</w:t>
      </w:r>
      <w:r w:rsidRPr="004E0A0D">
        <w:rPr>
          <w:rFonts w:asciiTheme="minorBidi" w:hAnsiTheme="minorBidi"/>
        </w:rPr>
        <w:fldChar w:fldCharType="end"/>
      </w:r>
      <w:r w:rsidRPr="004E0A0D">
        <w:rPr>
          <w:rFonts w:asciiTheme="minorBidi" w:hAnsiTheme="minorBidi"/>
          <w:lang w:bidi="en-US"/>
        </w:rPr>
        <w:t xml:space="preserve">. Hyperspectral reflectance information obtained from satellites or drone-based sensors has been widely used to estimate various plant traits, including leaf area index, chlorophyll content, water content, transpiration rate, and water use efficiency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{"citationItems":[{"id":"ITEM-1","itemData":{"DOI":"10.1111/nph.14068","ISSN":"1469-8137 (Electronic)","PMID":"27349599","abstract":"Average responses of forest foliar traits to elevation are well understood, but  far less is known about trait distributional responses to elevation at multiple ecological scales. This limits our understanding of the ecological scales at which trait variation occurs in response to environmental drivers and change. We analyzed and compared multiple canopy foliar trait distributions using field sampling and airborne imaging spectroscopy along an Andes-to-Amazon elevation gradient. Field-estimated traits were generated from three community-weighting methods, and remotely sensed estimates of traits were made at three scales defined by sampling grain size and ecological extent. Field and remote sensing approaches revealed increases in average leaf mass per unit area (LMA), water, nonstructural carbohydrates (NSCs) and polyphenols with increasing elevation. Foliar nutrients and photosynthetic pigments displayed little to no elevation trend. Sample weighting approaches had little impact on field-estimated trait responses to elevation. Plot representativeness of trait distributions at landscape scales decreased with increasing elevation. Remote sensing indicated elevation-dependent increases in trait variance and distributional skew. Multiscale invariance of LMA, leaf water and NSC mark these traits as candidates for tracking forest responses to changing climate. Trait-based ecological studies can be greatly enhanced with multiscale studies made possible by imaging spectroscopy.","author":[{"dropping-particle":"","family":"Asner","given":"Gregory P","non-dropping-particle":"","parse-names":false,"suffix":""},{"dropping-particle":"","family":"Martin","given":"Roberta E","non-dropping-particle":"","parse-names":false,"suffix":""},{"dropping-particle":"","family":"Anderson","given":"Christopher B","non-dropping-particle":"","parse-names":false,"suffix":""},{"dropping-particle":"","family":"Kryston","given":"Katherine","non-dropping-particle":"","parse-names":false,"suffix":""},{"dropping-particle":"","family":"Vaughn","given":"Nicholas","non-dropping-particle":"","parse-names":false,"suffix":""},{"dropping-particle":"","family":"Knapp","given":"David E","non-dropping-particle":"","parse-names":false,"suffix":""},{"dropping-particle":"","family":"Bentley","given":"Lisa Patrick","non-dropping-particle":"","parse-names":false,"suffix":""},{"dropping-particle":"","family":"Shenkin","given":"Alexander","non-dropping-particle":"","parse-names":false,"suffix":""},{"dropping-particle":"","family":"Salinas","given":"Norma","non-dropping-particle":"","parse-names":false,"suffix":""},{"dropping-particle":"","family":"Sinca","given":"Felipe","non-dropping-particle":"","parse-names":false,"suffix":""},{"dropping-particle":"","family":"Tupayachi","given":"Raul","non-dropping-particle":"","parse-names":false,"suffix":""},{"dropping-particle":"","family":"Quispe Huaypar","given":"Katherine","non-dropping-particle":"","parse-names":false,"suffix":""},{"dropping-particle":"","family":"Montoya Pillco","given":"Milenka","non-dropping-particle":"","parse-names":false,"suffix":""},{"dropping-particle":"","family":"Ccori Álvarez","given":"Flor Delis","non-dropping-particle":"","parse-names":false,"suffix":""},{"dropping-particle":"","family":"Díaz","given":"Sandra","non-dropping-particle":"","parse-names":false,"suffix":""},{"dropping-particle":"","family":"Enquist","given":"Brian J","non-dropping-particle":"","parse-names":false,"suffix":""},{"dropping-particle":"","family":"Malhi","given":"Yadvinder","non-dropping-particle":"","parse-names":false,"suffix":""}],"container-title":"The New phytologist","id":"ITEM-1","issue":"3","issued":{"date-parts":[["2017","5"]]},"language":"eng","page":"973-988","publisher-place":"England","title":"Scale dependence of canopy trait distributions along a tropical forest elevation  gradient.","type":"article-journal","volume":"214"},"uris":["http://www.mendeley.com/documents/?uuid=95d33a8a-7001-4f8c-8154-3c8ea386080d","http://www.mendeley.com/documents/?uuid=e5086d0b-8737-4c98-b8b1-eeef2c173856","http://www.mendeley.com/documents/?uuid=4ddf71cf-33ef-430d-b79b-df267aeff88f","http://www.mendeley.com/documents/?uuid=b92e123f-76c1-411e-a9b8-1eeefc0af33d"]},{"id":"ITEM-2","itemData":{"DOI":"https://doi.org/10.1016/S0034-4257(02)00197-9","ISSN":"0034-4257","abstract":"Statistical and radiative-transfer physically based studies have previously demonstrated the relationship between leaf water content and leaf-level reflectance in the near-infrared spectral region. The successful scaling up of such methods to the canopy level requires modeling the effect of canopy structure and viewing geometry on reflectance bands and optical indices used for estimation of water content, such as normalized difference water index (NDWI), simple ratio water index (SRWI) and plant water index (PWI). This study conducts a radiative transfer simulation, linking leaf and canopy models, to study the effects of leaf structure, dry matter content, leaf area index (LAI), and the viewing geometry, on the estimation of leaf equivalent water thickness from canopy-level reflectance. The applicability of radiative transfer model inversion methods to MODIS is studied, investigating its spectral capability for water content estimation. A modeling study is conducted, simulating leaf and canopy MODIS-equivalent synthetic spectra with random input variables to test different inversion assumptions. A field sampling campaign to assess the investigated simulation methods was undertaken for analysis of leaf water content from leaf samples in 10 study sites of chaparral vegetation in California, USA, between March and September 2000. MODIS reflectance data were processed from the same period for equivalent water thickness estimation by model inversion linking the PROSPECT leaf model and SAILH canopy reflectance model. MODIS reflectance data, viewing geometry values, and LAI were used as inputs in the model inversion for estimation of leaf equivalent water thickness, dry matter, and leaf structure. Results showed good correlation between the time series of MODIS-estimated equivalent water thickness and ground measured leaf fuel moisture (LFM) content (r2=0.7), demonstrating that these inversion methods could potentially be used for global monitoring of leaf water content in vegetation.","author":[{"dropping-particle":"","family":"Zarco-Tejada","given":"P J","non-dropping-particle":"","parse-names":false,"suffix":""},{"dropping-particle":"","family":"Rueda","given":"C A","non-dropping-particle":"","parse-names":false,"suffix":""},{"dropping-particle":"","family":"Ustin","given":"S L","non-dropping-particle":"","parse-names":false,"suffix":""}],"container-title":"Remote Sensing of Environment","id":"ITEM-2","issue":"1","issued":{"date-parts":[["2003"]]},"page":"109-124","title":"Water content estimation in vegetation with MODIS reflectance data and model inversion methods","type":"article-journal","volume":"85"},"uris":["http://www.mendeley.com/documents/?uuid=1498b237-ed81-4836-9c18-cb6e50342469"]},{"id":"ITEM-3","itemData":{"DOI":"https://doi.org/10.1016/j.scitotenv.2012.08.025","ISSN":"0048-9697","abstract":"Leaf water content determines plant health, vitality, photosynthetic efficiency and is an important indicator of drought assessment. The retrieval of leaf water content from the visible to shortwave infrared spectra is well known. Here for the first time, we estimated leaf water content from the mid to thermal infrared (2.5–14.0μm) spectra, based on continuous wavelet analysis. The dataset comprised 394 spectra from nine plant species, with different water contents achieved through progressive drying. To identify the spectral feature most sensitive to the variations in leaf water content, first the Directional Hemispherical Reflectance (DHR) spectra were transformed into a wavelet power scalogram, and then linear relations were established between the wavelet power scalogram and leaf water content. The six individual wavelet features identified in the mid infrared yielded high correlations with leaf water content (R2=0.86 maximum, 0.83 minimum), as well as low RMSE (minimum 8.56%, maximum 9.27%). The combination of four wavelet features produced the most accurate model (R2=0.88, RMSE=8.00%). The models were consistent in terms of accuracy estimation for both calibration and validation datasets, indicating that leaf water content can be accurately retrieved from the mid to thermal infrared domain of the electromagnetic radiation.","author":[{"dropping-particle":"","family":"Ullah","given":"Saleem","non-dropping-particle":"","parse-names":false,"suffix":""},{"dropping-particle":"","family":"Skidmore","given":"Andrew K","non-dropping-particle":"","parse-names":false,"suffix":""},{"dropping-particle":"","family":"Naeem","given":"Mohammad","non-dropping-particle":"","parse-names":false,"suffix":""},{"dropping-particle":"","family":"Schlerf","given":"Martin","non-dropping-particle":"","parse-names":false,"suffix":""}],"container-title":"Science of The Total Environment","id":"ITEM-3","issued":{"date-parts":[["2012"]]},"page":"145-152","title":"An accurate retrieval of leaf water content from mid to thermal infrared spectra using continuous wavelet analysis","type":"article-journal","volume":"437"},"uris":["http://www.mendeley.com/documents/?uuid=2a066ffc-f9e7-4033-9653-c93468974a90","http://www.mendeley.com/documents/?uuid=7ca7f854-e2bd-42fd-9a37-9d26e06a086f","http://www.mendeley.com/documents/?uuid=1f9a980e-e4f1-47b0-993a-e10d5eed823b","http://www.mendeley.com/documents/?uuid=eeb65758-f6c5-4b8a-b32c-03e3ceacaca0"]},{"id":"ITEM-4","itemData":{"DOI":"10.3390/rs14143485","ISSN":"2072-4292","abstract":"Vertical green living walls (VGWs)&amp;mdash;growing plants on vertical walls inside or outside buildings&amp;mdash;have been suggested as a nature-based solution to improve air quality and comfort in modern cities. However, as with other greenery systems (e.g., agriculture), managing VGW systems requires adequate temporal and spatial monitoring of the plants as well as the surrounding environment. Remote sensing cameras and small, low-cost sensors have become increasingly valuable for conventional vegetation monitoring; nevertheless, they have rarely been used in VGWs. In this descriptive paper, we present a first-of-its-kind remote sensing high-throughput monitoring system in a VGW workplace. The system includes low- and high-cost sensors, thermal and hyperspectral remote sensing cameras, and in situ gas-exchange measurements. In addition, air temperature, relative humidity, and carbon dioxide concentrations are constantly monitored in the operating workplace room (scientific computer lab) where the VGW is established, while data are continuously streamed online to an analytical and visualization web application. Artificial Intelligence is used to automatically monitor changes across the living wall. Preliminary results of our unique monitoring system are presented under actual working room conditions while discussing future directions and potential applications of such a high-throughput remote sensing VGW system.","author":[{"dropping-particle":"","family":"Helman","given":"David","non-dropping-particle":"","parse-names":false,"suffix":""},{"dropping-particle":"","family":"Yungstein","given":"Yehuda","non-dropping-particle":"","parse-names":false,"suffix":""},{"dropping-particle":"","family":"Mulero","given":"Gabriel","non-dropping-particle":"","parse-names":false,"suffix":""},{"dropping-particle":"","family":"Michael","given":"Yaron","non-dropping-particle":"","parse-names":false,"suffix":""}],"container-title":"Remote Sensing","id":"ITEM-4","issue":"14","issued":{"date-parts":[["2022"]]},"note":"</w:instrText>
      </w:r>
      <w:r w:rsidR="00921FCF" w:rsidRPr="004E0A0D">
        <w:rPr>
          <w:rFonts w:asciiTheme="minorBidi" w:hAnsiTheme="minorBidi"/>
          <w:rtl/>
        </w:rPr>
        <w:instrText>המאמר על הקיר הירוק, אפשר לצטט בתור דוגמא לשימוש בחישה מרחוק</w:instrText>
      </w:r>
      <w:r w:rsidR="00921FCF" w:rsidRPr="004E0A0D">
        <w:rPr>
          <w:rFonts w:asciiTheme="minorBidi" w:hAnsiTheme="minorBidi"/>
          <w:lang w:bidi="en-US"/>
        </w:rPr>
        <w:instrText>","title":"High-Throughput Remote Sensing of Vertical Green Living Walls (VGWs) in Workplaces","type":"article-journal","volume":"14"},"uris":["http://www.mendeley.com/documents/?uuid=cf5976f1-09db-3b15-8a8a-a31302f9c45d"]},{"id":"ITEM-5","itemData":{"DOI":"10.1111/gcb.13389","ISSN":"13652486","PMID":"27334054","abstract":"Droughts are expected to become more frequent and more intense under climate change. Plant mortality rates and biomass declines in response to drought depend on stomatal and xylem flow regulation. Plants operate on a continuum of xylem and stomatal regulation strategies from very isohydric (strict regulation) to very anisohydric. Coexisting species may display a variety of isohydricity behaviors. As such, it can be difficult to predict how to model the degree of isohydricity at the ecosystem scale by aggregating studies of individual species. This is nonetheless essential for accurate prediction of ecosystem drought resilience. In this study, we define a metric for the degree of isohydricity at the ecosystem scale in analogy with a recent metric introduced at the species level. Using data from the AMSR-E satellite, this metric is evaluated globally based on diurnal variations in microwave vegetation optical depth (VOD), which is directly related to leaf water potential. Areas with low annual mean radiation are found to be more anisohydric. Except for evergreen broadleaf forests in the tropics, which are very isohydric, and croplands, which are very anisohydric, land cover type is a poor predictor of ecosystem isohydricity, in accordance with previous species-scale observations. It is therefore also a poor basis for parameterizing water stress response in land-surface models. For taller ecosystems, canopy height is correlated with higher isohydricity (so that rainforests are mostly isohydric). Highly anisohydric areas show either high or low underlying water use efficiency. In seasonally dry locations, most ecosystems display a more isohydric response (increased stomatal regulation) during the dry season. In several seasonally dry tropical forests, this trend is reversed, as dry-season leaf-out appears to coincide with a shift toward more anisohydric strategies. The metric developed in this study allows for detailed investigations of spatial and temporal variations in plant water behavior.","author":[{"dropping-particle":"","family":"Konings","given":"Alexandra G.","non-dropping-particle":"","parse-names":false,"suffix":""},{"dropping-particle":"","family":"Gentine","given":"Pierre","non-dropping-particle":"","parse-names":false,"suffix":""}],"container-title":"Global Change Biology","id":"ITEM-5","issue":"2","issued":{"date-parts":[["2017"]]},"page":"891-905","title":"Global variations in ecosystem-scale isohydricity","type":"article-journal","volume":"23"},"uris":["http://www.mendeley.com/documents/?uuid=1fb6284a-9f55-40a4-8983-13944d161c22"]},{"id":"ITEM-6","itemData":{"DOI":"10.1111/j.1469-8137.2010.03355.x","ISSN":"1469-8137 (Electronic)","PMID":"20659255","abstract":"*Remote sensing data are a key tool to assess large forested areas, where  limitations such as accessibility and lack of field measurements are prevalent. Here, we have analysed datasets from moderate resolution imaging spectroradiometer (MODIS) satellite measurements and field data to assess the impacts of the 2005 drought in Amazonia. *We combined vegetation indices (VI) and climatological variables to evaluate the spatiotemporal patterns associated with the 2005 drought, and explore the relationships between remotely-sensed indices and forest inventory data on tree mortality. *There were differences in results based on c4 and c5 MODIS products. C5 VI showed no spatial relationship with rainfall or aerosol optical depth; however, distinct regions responded significantly to the increased radiation in 2005. The increase in the Enhanced VI (EVI) during 2005 showed a significant positive relationship (P &lt; 0.07) with the increase of tree mortality. By contrast, the normalized difference water index (NDWI) exhibited a significant negative relationship (P &lt; 0.09) with tree mortality. *Previous studies have suggested that the increase in EVI during the 2005 drought was associated with a positive response of forest photosynthesis to changes in the radiation income. We discuss the evidence that this increase could be related to structural changes in the canopy.","author":[{"dropping-particle":"","family":"Anderson","given":"Liana O","non-dropping-particle":"","parse-names":false,"suffix":""},{"dropping-particle":"","family":"Malhi","given":"Yadvinder","non-dropping-particle":"","parse-names":false,"suffix":""},{"dropping-particle":"","family":"Aragão","given":"Luiz E O C","non-dropping-particle":"","parse-names":false,"suffix":""},{"dropping-particle":"","family":"Ladle","given":"Richard","non-dropping-particle":"","parse-names":false,"suffix":""},{"dropping-particle":"","family":"Arai","given":"Egidio","non-dropping-particle":"","parse-names":false,"suffix":""},{"dropping-particle":"","family":"Barbier","given":"Nicolas","non-dropping-particle":"","parse-names":false,"suffix":""},{"dropping-particle":"","family":"Phillips","given":"Oliver","non-dropping-particle":"","parse-names":false,"suffix":""}],"container-title":"The New phytologist","id":"ITEM-6","issue":"3","issued":{"date-parts":[["2010","8"]]},"language":"eng","page":"733-750","publisher-place":"England","title":"Remote sensing detection of droughts in Amazonian forest canopies.","type":"article-journal","volume":"187"},"uris":["http://www.mendeley.com/documents/?uuid=35b37fd3-cff0-41ab-8007-378683b92031","http://www.mendeley.com/documents/?uuid=d63dc195-8af6-4d2a-9c77-220bae60f150","http://www.mendeley.com/documents/?uuid=75506679-cdab-4eb2-8829-1f7c5719d339","http://www.mendeley.com/documents/?uuid=0a327b5f-7d94-4c42-8fa6-b1e581799b94"]},{"id":"ITEM-7","itemData":{"DOI":"https://doi.org/10.1016/S0034-4257(01)00191-2","ISSN":"0034-4257","abstract":"This paper outlines the first part of a series of research studies to investigate the potential and approaches for using optical remote sensing to assess vegetation water content. It first analyzes why most methods used as approximations of vegetation water content (such as vegetation stress indices, estimation of degree of curing and chlorophyll content) are not suitable for retrieving water content at leaf level. It then documents the physical basis supporting the use of remote sensing to directly detect vegetation water content in terms of Equivalent Water Thickness (EWT) at leaf level. Using laboratory measurements, the radiative transfer model PROSPECT and a sensitivity analysis, it shows that shortwave infrared (SWIR) is sensitive to EWT but cannot be used alone to retrieve EWT because two other leaf parameters (internal structure and dry matter) also influence leaf reflectance in the SWIR. A combination of SWIR and NIR (only influenced by these two parameters) is necessary to retrieve EWT at leaf level. These results set the basis towards establishing operational techniques for the retrieval of EWT at top-of-canopy and top-of-atmospheric levels.","author":[{"dropping-particle":"","family":"Ceccato","given":"Pietro","non-dropping-particle":"","parse-names":false,"suffix":""},{"dropping-particle":"","family":"Flasse","given":"Stéphane","non-dropping-particle":"","parse-names":false,"suffix":""},{"dropping-particle":"","family":"Tarantola","given":"Stefano","non-dropping-particle":"","parse-names":false,"suffix":""},{"dropping-particle":"","family":"Jacquemoud","given":"Stéphane","non-dropping-particle":"","parse-names":false,"suffix":""},{"dropping-particle":"","family":"Grégoire","given":"Jean-Marie","non-dropping-particle":"","parse-names":false,"suffix":""}],"container-title":"Remote Sensing of Environment","id":"ITEM-7","issue":"1","issued":{"date-parts":[["2001"]]},"page":"22-33","title":"Detecting vegetation leaf water content using reflectance in the optical domain","type":"article-journal","volume":"77"},"uris":["http://www.mendeley.com/documents/?uuid=7d3bee67-9a1c-440b-bcbc-b909b6d370d2"]},{"id":"ITEM-8","itemData":{"DOI":"10.1093/treephys/23.1.23","ISSN":"0829-318X","abstract":"The physiological status of forest canopy foliage is influenced by a range of factors that affect leaf pigment content and function. Recently, several indices have been developed from remotely sensed data that attempt to provide robust estimates of leaf chlorophyll content. These indices have been developed from either hand-held spectroradiometer spectra or high spectral resolution (or hyperspectral) imagery. We determined if two previously published indices (Datt 1999), which were specifically developed to predict chlorophyll content in eucalypt vegetation by remote sensing at the leaf scale, can be extrapolated accurately to the canopy. We derived the two indices from hand-held spectroradiometer data of eucalypt leaves exhibiting a range of insect damage symptoms. We also derived the indices from spectra obtained from high spectral and spatial resolution Compact Airborne Spectrographic Imager 2 (CASI-2) imagery to determine if reasonable estimates at a scale of &amp;lt; 1 m can be achieved. One of the indices (R850/R710 index, where R is reflectance) derived from hand-held spectroradiometer data showed a moderate correlation with relative leaf chlorophyll content (r = 0.59, P &amp;lt; 0.05) for all dominant eucalypt species in the study area. The R850/R710 index derived from CASI-2 imagery yielded slightly lower correlations over the entire data set (r = 0.42, P &amp;lt; 0.05), but correlations for individual species were high (r = 0.77, P &amp;lt; 0.05). A scaling analysis indicated that the R850/R710 index was strongly affected by soil and water cover types when pixels were mixed, but appeared to be invariant to changes in proportions of understory, which may limit its application.","author":[{"dropping-particle":"","family":"Coops","given":"Nicholas C","non-dropping-particle":"","parse-names":false,"suffix":""},{"dropping-particle":"","family":"Stone","given":"Christine","non-dropping-particle":"","parse-names":false,"suffix":""},{"dropping-particle":"","family":"Culvenor","given":"Darius S","non-dropping-particle":"","parse-names":false,"suffix":""},{"dropping-particle":"","family":"Chisholm","given":"Laurie A","non-dropping-particle":"","parse-names":false,"suffix":""},{"dropping-particle":"","family":"Merton","given":"Ray N","non-dropping-particle":"","parse-names":false,"suffix":""}],"container-title":"Tree Physiology","id":"ITEM-8","issue":"1","issued":{"date-parts":[["2003","1"]]},"page":"23-31","title":"Chlorophyll content in eucalypt vegetation at the leaf and canopy scales as derived from high resolution spectral data","type":"article-journal","volume":"23"},"uris":["http://www.mendeley.com/documents/?uuid=8415524a-5f2f-4b66-8faa-1c20b09f23ba","http://www.mendeley.com/documents/?uuid=ab074ab6-4130-4558-b312-7223d9d5e652","http://www.mendeley.com/documents/?uuid=edc1af51-bae5-438a-bf96-9da890ddc2b6","http://www.mendeley.com/documents/?uuid=bc59e595-945e-45b9-a6ca-f44763087659"]},{"id":"ITEM-9","itemData":{"DOI":"https://doi.org/10.1016/j.scitotenv.2020.138873","ISSN":"0048-9697","abstract":"Gully erosion, a process of soil removal due to water accumulation and runoff, is a worldwide problem affecting agricultural lands. Building check dams perpendicular to the flow direction is one of the suggested control practices to stabilize this process. Though there are many studies on the effect of erosive controls on land stabilization, few examine its effect on the rehabilitation of vegetation. Here we use information from the satellites Landsat-7 (1999–2018) and Landsat-8 (2013–2018) to assess the effect of soil check dams built during 2012 across three gullies with distinct structures in a dryland area on vegetative cover and water status. We use a time series analysis technique to decompose Landsat-derived soil adjusted vegetation index (SAVI) into woody (SAVIW) and herbaceous (iSAVIH) contributions. The integral over the seasonal signal of the normalized difference water index (iNDWI) was used to assess changes in water status in the gully. We used herbaceous biomass collected in the field in 2014–2017 to validate iSAVIH as a proxy of herbaceous biomass. Our results show that following the construction of the check dams, the change in woody vegetation cover is best described by a sigmoid model with an increase of ~57% (95% CI: 39%–76%; p &lt; 0.0001), while the herbaceous vegetation increases linearly at a rate of ~71% per year (95% CI: 48%–93% y−1; p &lt; 0.0001). The correlation between iSAVIH and herbaceous biomass (R2 = 0.56; n = 16; p &lt; 0.001) corroborates this increase. We found higher herbaceous productivity in the deeper gully compared to the shallower gullies but not statistically different increase rates. An increase in iNDWI of ~68% (95% CI: 43%–95%; p &lt; 0.0001) likely implies an improved water infiltration rate that favored the vegetation expansion. Our satellite-based approach can be used to assess the impact of erosive control practices on vegetation rehabilitation in heterogeneous gullies.","author":[{"dropping-particle":"","family":"Helman","given":"David","non-dropping-particle":"","parse-names":false,"suffix":""},{"dropping-particle":"","family":"Mussery","given":"Amir","non-dropping-particle":"","parse-names":false,"suffix":""}],"container-title":"Science of The Total Environment","id":"ITEM-9","issued":{"date-parts":[["2020"]]},"page":"138873","title":"Using Landsat satellites to assess the impact of check dams built across erosive gullies on vegetation rehabilitation","type":"article-journal","volume":"730"},"uris":["http://www.mendeley.com/documents/?uuid=0dcabee1-e25f-4c92-875c-628809050336","http://www.mendeley.com/documents/?uuid=78b8b6bd-d484-4e36-93dc-b806328ccf7d","http://www.mendeley.com/documents/?uuid=95fbca1a-36cd-48ca-9108-6c915c0f74b6"]}],"mendeley":{"formattedCitation":"(Anderson et al., 2010; Asner et al., 2017; Ceccato et al., 2001; Coops et al., 2003; Helman et al., 2022; Helman &amp; Mussery, 2020a; Konings &amp; Gentine, 2017; Ullah et al., 2012; Zarco-Tejada et al., 2003)","plainTextFormattedCitation":"(Anderson et al., 2010; Asner et al., 2017; Ceccato et al., 2001; Coops et al., 2003; Helman et al., 2022; Helman &amp; Mussery, 2020a; Konings &amp; Gentine, 2017; Ullah et al., 2012; Zarco-Tejada et al., 2003)","previouslyFormattedCitation":"[11–19]"},"properties":{"noteIndex":0},"schema":"https://github.com/citation-style-language/schema/raw/master/csl-citation.json"}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(Anderson et al., 2010; Asner et al., 2017; Ceccato et al., 2001; Coops et al., 2003; Helman et al., 2022; Helman &amp; Mussery, 2020a; Konings &amp; Gentine, 2017; Ullah et al., 2012; Zarco-Tejada et al., 2003)</w:t>
      </w:r>
      <w:r w:rsidRPr="004E0A0D">
        <w:rPr>
          <w:rFonts w:asciiTheme="minorBidi" w:hAnsiTheme="minorBidi"/>
        </w:rPr>
        <w:fldChar w:fldCharType="end"/>
      </w:r>
      <w:r w:rsidRPr="004E0A0D">
        <w:rPr>
          <w:rFonts w:asciiTheme="minorBidi" w:hAnsiTheme="minorBidi"/>
          <w:lang w:bidi="en-US"/>
        </w:rPr>
        <w:t>. The physical basis for using spectral information to estimate plant traits is based on the interaction of light with plants’ biophysical and biochemical characteristics. Plant traits corresponding to water content or stress can directly influence absorption in the NIR region, particularly around the 970 nm and 1200 nm water absorption bands, and also in the SWIR</w:t>
      </w:r>
      <w:r w:rsidRPr="004E0A0D">
        <w:rPr>
          <w:rFonts w:asciiTheme="minorBidi" w:hAnsiTheme="minorBidi"/>
          <w:rtl/>
        </w:rPr>
        <w:t>,</w:t>
      </w:r>
      <w:r w:rsidRPr="004E0A0D">
        <w:rPr>
          <w:rFonts w:asciiTheme="minorBidi" w:hAnsiTheme="minorBidi"/>
          <w:lang w:bidi="en-US"/>
        </w:rPr>
        <w:t xml:space="preserve"> particularly 1450, 1900, and 1950 nm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{"citationItems":[{"id":"ITEM-1","itemData":{"DOI":"10.1201/b11222-20","ISBN":"6087858334","abstract":"2011. . In: 600 (Eds.),., , pp. 602 (Chapter 14)","author":[{"dropping-particle":"","family":"Roberts","given":"Dar A","non-dropping-particle":"","parse-names":false,"suffix":""},{"dropping-particle":"","family":"Barbara","given":"Santa","non-dropping-particle":"","parse-names":false,"suffix":""},{"dropping-particle":"","family":"Roth","given":"Keely","non-dropping-particle":"","parse-names":false,"suffix":""},{"dropping-particle":"","family":"Perroy","given":"Ryan L","non-dropping-particle":"","parse-names":false,"suffix":""}],"container-title":"Hyperspectral Remote Sensing of Vegetation","id":"ITEM-1","issue":"April 2016","issued":{"date-parts":[["2011"]]},"number-of-pages":"325-344","title":"Spectral and Spatial Methods of Hyperspectral Image Analysis for Estimation of Biophysical and Biochemical Properties of Agricultural Crops","type":"book"},"uris":["http://www.mendeley.com/documents/?uuid=27ce1063-554c-4e90-92d3-47f357c4fddf","http://www.mendeley.com/documents/?uuid=6ee0d1bc-65ee-4f32-8cfa-4ccdd62cde11","http://www.mendeley.com/documents/?uuid=bd40a116-b063-4bc9-8169-512f792a3185"]}],"mendeley":{"formattedCitation":"(Roberts et al., 2011)","plainTextFormattedCitation":"(Roberts et al., 2011)","previouslyFormattedCitation":"[20]"},"properties":{"noteIndex":0},"schema":"https://github.com/citation-style-language/schema/raw/master/csl-citation.json"}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(Roberts et al., 2011)</w:t>
      </w:r>
      <w:r w:rsidRPr="004E0A0D">
        <w:rPr>
          <w:rFonts w:asciiTheme="minorBidi" w:hAnsiTheme="minorBidi"/>
        </w:rPr>
        <w:fldChar w:fldCharType="end"/>
      </w:r>
      <w:r w:rsidRPr="004E0A0D">
        <w:rPr>
          <w:rFonts w:asciiTheme="minorBidi" w:hAnsiTheme="minorBidi"/>
          <w:lang w:bidi="en-US"/>
        </w:rPr>
        <w:t>. Other indirect responses of water</w:t>
      </w:r>
      <w:r w:rsidRPr="004E0A0D">
        <w:rPr>
          <w:rFonts w:asciiTheme="minorBidi" w:hAnsiTheme="minorBidi"/>
          <w:rtl/>
        </w:rPr>
        <w:t>-</w:t>
      </w:r>
      <w:r w:rsidRPr="004E0A0D">
        <w:rPr>
          <w:rFonts w:asciiTheme="minorBidi" w:hAnsiTheme="minorBidi"/>
          <w:lang w:bidi="en-US"/>
        </w:rPr>
        <w:t xml:space="preserve">related stress that may lead to </w:t>
      </w:r>
      <w:r w:rsidRPr="004E0A0D">
        <w:rPr>
          <w:rFonts w:asciiTheme="minorBidi" w:hAnsiTheme="minorBidi"/>
          <w:lang w:bidi="en-US"/>
        </w:rPr>
        <w:lastRenderedPageBreak/>
        <w:t xml:space="preserve">variations in pigment concentrations within the plant’s intercellular organelles primarily affect reflectance in the visible range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{"citationItems":[{"id":"ITEM-1","itemData":{"DOI":"10.1201/9781315159331","ISBN":"9781351659253","abstract":"Written by leading global experts, including pioneers in the field, the four-volume set on Hyperspectral Remote Sensing of Vegetation, Second Edition, reviews existing state-of- the-art knowledge, highlights advances made in different areas, and provides guidance for the appropriate use of hyperspectral data in the study and management of agricultural crops and natural vegetation. Volume II, Hyperspectral Indices and Image Classifications for Agriculture and Vegetation evaluates the performance of hyperspectral narrowband or imaging spectroscopy data with specific emphasis on the uses and applications of hyperspectral narrowband vegetation indices in characterizing, modeling, mapping, and monitoring agricultural crops and vegetation. This volume presents and discusses topics such as the non-invasive quantification of foliar pigments, leaf nitrogen concentration of cereal crop, the estimation of nitrogen content in crops and pastures, and forest leaf chlorophyll content, among others. The concluding chapter provides readers with useful guidance on the highlights and essence of Volume II through the editors’ perspective. Key Features of Volume II: Provides the fundamentals of hyperspectral narrowband vegetation indices and hyperspectral derivative vegetation indices and their applications in agriculture and vegetation studies. Discusses the latest advances in hyperspectral image classification methods and their applications. Explains the massively big hyperspectral sensing data processing on cloud computing architectures. Highlights the state-of-the-art methods in the field of hyperspectral narrowband vegetation indices for monitoring agriculture, vegetation, and their properties such as plant water content, nitrogen, chlorophyll, and others at leaf, canopy, field, and landscape scales. Includes best global expertise on hyperspectral remote sensing of agriculture, crop water use, plant species detection, crop productivity and water productivity mapping, and modeling.","author":[{"dropping-particle":"","family":"Thenkabail","given":"Prasad S.","non-dropping-particle":"","parse-names":false,"suffix":""},{"dropping-particle":"","family":"Lyon","given":"John G.","non-dropping-particle":"","parse-names":false,"suffix":""},{"dropping-particle":"","family":"Huete","given":"Alfredo","non-dropping-particle":"","parse-names":false,"suffix":""}],"container-title":"Hyperspectral Indices and Image Classifications for Agriculture and Vegetation","id":"ITEM-1","issued":{"date-parts":[["2018"]]},"number-of-pages":"1-296","title":"Hyperspectral Indices and Image Classifications for Agriculture and Vegetation","type":"book"},"uris":["http://www.mendeley.com/documents/?uuid=5e44ef72-8b28-421d-8635-bd967d32dc0e","http://www.mendeley.com/documents/?uuid=26d9a755-034c-468f-9975-c0e81a39c8a8","http://www.mendeley.com/documents/?uuid=6ec8caef-9b3a-4dbe-8daa-5b6f0c3fb93b"]}],"mendeley":{"formattedCitation":"(Thenkabail et al., 2018)","plainTextFormattedCitation":"(Thenkabail et al., 2018)","previouslyFormattedCitation":"[21]"},"properties":{"noteIndex":0},"schema":"https://github.com/citation-style-language/schema/raw/master/csl-citation.json"}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(Thenkabail et al., 2018)</w:t>
      </w:r>
      <w:r w:rsidRPr="004E0A0D">
        <w:rPr>
          <w:rFonts w:asciiTheme="minorBidi" w:hAnsiTheme="minorBidi"/>
        </w:rPr>
        <w:fldChar w:fldCharType="end"/>
      </w:r>
      <w:r w:rsidRPr="004E0A0D">
        <w:rPr>
          <w:rFonts w:asciiTheme="minorBidi" w:hAnsiTheme="minorBidi"/>
          <w:lang w:bidi="en-US"/>
        </w:rPr>
        <w:t xml:space="preserve">. </w:t>
      </w:r>
    </w:p>
    <w:p w14:paraId="73364ECB" w14:textId="03A36D71" w:rsidR="00FF4076" w:rsidRPr="004E0A0D" w:rsidRDefault="00FF4076" w:rsidP="0084112C">
      <w:pPr>
        <w:spacing w:after="120" w:line="360" w:lineRule="auto"/>
        <w:jc w:val="both"/>
        <w:rPr>
          <w:rFonts w:asciiTheme="minorBidi" w:hAnsiTheme="minorBidi"/>
          <w:lang w:bidi="en-US"/>
        </w:rPr>
      </w:pPr>
      <w:r w:rsidRPr="004E0A0D">
        <w:rPr>
          <w:rFonts w:asciiTheme="minorBidi" w:hAnsiTheme="minorBidi"/>
          <w:lang w:bidi="en-US"/>
        </w:rPr>
        <w:t xml:space="preserve">Thus, several studies have explored the potential for using spectral vegetation indices, a mathematical combination of two or more bands derived from remote sensing data, to assess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across vegetation types. Raj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(Raj et al., 2021)</w:t>
      </w:r>
      <w:r w:rsidRPr="004E0A0D">
        <w:rPr>
          <w:rFonts w:asciiTheme="minorBidi" w:hAnsiTheme="minorBidi"/>
        </w:rPr>
        <w:fldChar w:fldCharType="end"/>
      </w:r>
      <w:r w:rsidRPr="004E0A0D">
        <w:rPr>
          <w:rFonts w:asciiTheme="minorBidi" w:hAnsiTheme="minorBidi"/>
          <w:lang w:bidi="en-US"/>
        </w:rPr>
        <w:t xml:space="preserve"> detailed several water absorption bands in the visible and NIR regions useful for monitoring water-related variables like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They identified seven bands in the 400-1000 nm, which are sensitive to vibrational overtone frequencies of O-H bonds of water molecules, and created four normalized indices that showed a high correlation to the leaf water content of Maize crops. </w:t>
      </w:r>
      <w:proofErr w:type="spellStart"/>
      <w:r w:rsidRPr="004E0A0D">
        <w:rPr>
          <w:rFonts w:asciiTheme="minorBidi" w:hAnsiTheme="minorBidi"/>
          <w:lang w:bidi="en-US"/>
        </w:rPr>
        <w:t>Peñuelas</w:t>
      </w:r>
      <w:proofErr w:type="spellEnd"/>
      <w:r w:rsidRPr="004E0A0D">
        <w:rPr>
          <w:rFonts w:asciiTheme="minorBidi" w:hAnsiTheme="minorBidi"/>
          <w:lang w:bidi="en-US"/>
        </w:rPr>
        <w:t xml:space="preserve">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10.1080/01431169608949012","ISSN":"0143-1161","author":[{"dropping-particle":"","family":"Peñuelas","given":"J","non-dropping-particle":"","parse-names":false,"suffix":""},{"dropping-particle":"","family":"Fillla","given":"I","non-dropping-particle":"","parse-names":false,"suffix":""},{"dropping-particle":"","family":"Serrano","given":"Lydia","non-dropping-particle":"","parse-names":false,"suffix":""},{"dropping-particle":"","family":"Savé","given":"R","non-dropping-particle":"","parse-names":false,"suffix":""}],"container-title":"International Journal of Remote Sensing","id":"ITEM-1","issue":"2","issued":{"date-parts":[["1996","1"]]},"page":"373-382","publisher":"Taylor &amp; Francis","title":"Cell wall elasticity and Water Index (R970 nm/R900 nm) in wheat under different nitrogen availabilities","type":"article-journal","volume":"17"},"uris":["http://www.mendeley.com/documents/?uuid=2c3f12b1-b51c-4873-a94a-01d97c48d3a1","http://www.mendeley.com/documents/?uuid=f7751683-3900-46ca-b3a2-c1fa43df7162","http://www.mendeley.com/documents/?uuid=33a6f000-4dd6-4a18-870a-91ba2601efda","http://www.mendeley.com/documents/?uuid=1c1cda03-2bc2-4d74-8ab7-56cb1c386b5a"]}],"mendeley":{"formattedCitation":"(Peñuelas et al., 1996)","plainTextFormattedCitation":"(Peñuelas et al., 1996)","previouslyFormattedCitation":"[23]"},"properties":{"noteIndex":0},"schema":"https://github.com/citation-style-language/schema/raw/master/csl-citation.json"}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(Peñuelas et al., 1996)</w:t>
      </w:r>
      <w:r w:rsidRPr="004E0A0D">
        <w:rPr>
          <w:rFonts w:asciiTheme="minorBidi" w:hAnsiTheme="minorBidi"/>
        </w:rPr>
        <w:fldChar w:fldCharType="end"/>
      </w:r>
      <w:r w:rsidRPr="004E0A0D">
        <w:rPr>
          <w:rFonts w:asciiTheme="minorBidi" w:hAnsiTheme="minorBidi"/>
          <w:lang w:bidi="en-US"/>
        </w:rPr>
        <w:t xml:space="preserve"> developed the water band index based on near-infrared (NIR) reflectance (R</w:t>
      </w:r>
      <w:r w:rsidRPr="004E0A0D">
        <w:rPr>
          <w:rFonts w:asciiTheme="minorBidi" w:hAnsiTheme="minorBidi"/>
          <w:lang w:bidi="en-US"/>
        </w:rPr>
        <w:softHyphen/>
      </w:r>
      <w:r w:rsidRPr="004E0A0D">
        <w:rPr>
          <w:rFonts w:asciiTheme="minorBidi" w:hAnsiTheme="minorBidi"/>
          <w:vertAlign w:val="subscript"/>
          <w:lang w:bidi="en-US"/>
        </w:rPr>
        <w:t>970</w:t>
      </w:r>
      <w:r w:rsidRPr="004E0A0D">
        <w:rPr>
          <w:rFonts w:asciiTheme="minorBidi" w:hAnsiTheme="minorBidi"/>
          <w:lang w:bidi="en-US"/>
        </w:rPr>
        <w:t>/R</w:t>
      </w:r>
      <w:r w:rsidRPr="004E0A0D">
        <w:rPr>
          <w:rFonts w:asciiTheme="minorBidi" w:hAnsiTheme="minorBidi"/>
          <w:vertAlign w:val="subscript"/>
          <w:lang w:bidi="en-US"/>
        </w:rPr>
        <w:t>900</w:t>
      </w:r>
      <w:r w:rsidRPr="004E0A0D">
        <w:rPr>
          <w:rFonts w:asciiTheme="minorBidi" w:hAnsiTheme="minorBidi"/>
          <w:lang w:bidi="en-US"/>
        </w:rPr>
        <w:t xml:space="preserve">) to estimate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under salinity stress conditions. Stimson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{"citationItems":[{"id":"ITEM-1","itemData":{"DOI":"https://doi.org/10.1016/j.rse.2004.12.007","ISSN":"0034-4257","abstract":"Many fundamental ecosystem properties and dynamics are determined by plant water stress, particularly in dryland ecosystems where water is usually limiting. Indeed, under severe drought, plant water stress and associated insect infestations can produce landscape-scale mortality. Despite the fundamental importance of plant water stress in determining properties and dynamics at ecosystem and landscape scales, approaches for remotely sensing plant water stress are largely lacking, particularly for conifers. We evaluated the remotely sensed detection of foliar drought stress in two conifer species, Pinus edulis and Juniperus monosperma, which are co-dominants of extensive-juniper woodlands in North America, the first of which experienced extensive mortality in association with a recent drought. Needle spectra were made on these species in the field using an integrating sphere and portable spectrometer. Two indices of foliar water condition, plant water content (% of dry mass) and plant water potential, were compared to five spectral analyses: continuum removal of the 970 and 1200 nm water absorption features, the Normalized Difference Water Index (NDWI), the Normalized Difference Vegetation Index (NDVI), and the red edge wavelength position. For P. edulis, plant water content was significantly correlated with four of the five indices: NDVI (R2=0.71) and NDWI (R2=0.68) which exhibited stronger relationships than 970 nm continuum removal (R2=0.57) or red edge position (R2=0.45). All five indices were significantly correlated with P. edulis water content when trees undergoing mortality were included in analyses (R2=0.60–0.93). Although the correlations were weaker than for plant water content, plant water potential was significantly correlated with NDWI (R2=0.49), 970 nm (R2=0.44), NDVI (R2=0.35), and red edge (R2=0.34); again all five indices had significant relationships when trees undergoing mortality were included (R2=0.51–0.86). The relationships were weaker for J. monosperma: water content was significantly related to 970 nm (R2=0.50) and 1200 nm (R2=0.37) continuums and NDVI (R2=0.33), while water potential was related only to 1200 nm (R2=0.40). Our results demonstrate a critical link between plant physiological characteristics tied to water stress and associated spectral signatures for two extensive co-occurring conifer species.","author":[{"dropping-particle":"","family":"Stimson","given":"Hugh C","non-dropping-particle":"","parse-names":false,"suffix":""},{"dropping-particle":"","family":"Breshears","given":"David D","non-dropping-particle":"","parse-names":false,"suffix":""},{"dropping-particle":"","family":"Ustin","given":"Susan L","non-dropping-particle":"","parse-names":false,"suffix":""},{"dropping-particle":"","family":"Kefauver","given":"Shawn C","non-dropping-particle":"","parse-names":false,"suffix":""}],"container-title":"Remote Sensing of Environment","id":"ITEM-1","issue":"1","issued":{"date-parts":[["2005"]]},"page":"108-118","title":"Spectral sensing of foliar water conditions in two co-occurring conifer species: Pinus edulis and Juniperus monosperma","type":"article-journal","volume":"96"},"uris":["http://www.mendeley.com/documents/?uuid=bcea4c1a-de5c-47ab-9872-ed19f62ded6f","http://www.mendeley.com/documents/?uuid=c69d39b5-d612-42ee-9303-de93c974947e","http://www.mendeley.com/documents/?uuid=b683193f-678e-4996-b797-a8408ee4b6e1","http://www.mendeley.com/documents/?uuid=38a65b5e-d889-4527-a762-1c5dcb89a50f"]}],"mendeley":{"formattedCitation":"(Stimson et al., 2005)","plainTextFormattedCitation":"(Stimson et al., 2005)","previouslyFormattedCitation":"[24]"},"properties":{"noteIndex":0},"schema":"https://github.com/citation-style-language/schema/raw/master/csl-citation.json"}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(Stimson et al., 2005)</w:t>
      </w:r>
      <w:r w:rsidRPr="004E0A0D">
        <w:rPr>
          <w:rFonts w:asciiTheme="minorBidi" w:hAnsiTheme="minorBidi"/>
        </w:rPr>
        <w:fldChar w:fldCharType="end"/>
      </w:r>
      <w:r w:rsidRPr="004E0A0D">
        <w:rPr>
          <w:rFonts w:asciiTheme="minorBidi" w:hAnsiTheme="minorBidi"/>
          <w:lang w:bidi="en-US"/>
        </w:rPr>
        <w:t xml:space="preserve"> demonstrated that drought stress in two tree species (Pinus edulis and Juniperus </w:t>
      </w:r>
      <w:proofErr w:type="spellStart"/>
      <w:r w:rsidRPr="004E0A0D">
        <w:rPr>
          <w:rFonts w:asciiTheme="minorBidi" w:hAnsiTheme="minorBidi"/>
          <w:lang w:bidi="en-US"/>
        </w:rPr>
        <w:t>monosperma</w:t>
      </w:r>
      <w:proofErr w:type="spellEnd"/>
      <w:r w:rsidRPr="004E0A0D">
        <w:rPr>
          <w:rFonts w:asciiTheme="minorBidi" w:hAnsiTheme="minorBidi"/>
          <w:lang w:bidi="en-US"/>
        </w:rPr>
        <w:t xml:space="preserve">) could be quantified using indices incorporating 980 nm and 1200 nm wavelength bands, significantly correlated with the measured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Italiano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{"citationItems":[{"id":"ITEM-1","itemData":{"DOI":"https://doi.org/10.1016/j.foreco.2023.121406","ISSN":"0378-1127","abstract":"Drought reduces canopy cover, productivity and tree growth in forests. However, there is still little knowledge on how drought affects coupling between canopy greenness assessed by remote sensing and hydraulic conductivity detected by wood anatomy. This combination could improve the understanding of forest response to climate change. Thus, we investigated the impacts of a hot drought, which occurred in summer 2017, on radial growth, earlywood hydraulic diameter (Dh), a proxy of conductivity, and several remote-sensing indices in mixed Mediterranean hardwood forests (Quercus pubescens Willd. – Fraxinus ornus L.). In general, growth showed a higher coherence among trees and a higher responsiveness to climate. Growth decreased during the drought year, particularly for Q. pubescens, which showed high defoliation and dieback intensity. Both species showed a decline of Dh in 2018 after the drought and subsequent warm winter conditions. We found positive relationships between Dh and remote-sensing data for Q. pubescens in some of these vulnerable sites, where (i) growth was constrained by dry spring-summer conditions and (ii) Dh and growth covaried. These findings indicate a high variability among sites and tree species in their responses to drought considering earlywood anatomy, growth canopy cover and water content. However, some common patterns emerge such as links between potential hydraulic conductivity (Dh), tree cover and Dh-growth covariation in the most impacted sites. Further, F. ornus seem to perform better in terms of growth under drought conditions, showing less mortality and dieback than Q. pubescens. Future studies could explore how water transport and changes in canopy cover respond to dry and warm conditions and if that covariation indicates vulnerability to drought.","author":[{"dropping-particle":"","family":"Italiano","given":"Santain S P","non-dropping-particle":"","parse-names":false,"suffix":""},{"dropping-particle":"","family":"Julio Camarero","given":"J","non-dropping-particle":"","parse-names":false,"suffix":""},{"dropping-particle":"","family":"Borghetti","given":"Marco","non-dropping-particle":"","parse-names":false,"suffix":""},{"dropping-particle":"","family":"Colangelo","given":"Michele","non-dropping-particle":"","parse-names":false,"suffix":""},{"dropping-particle":"","family":"Pizarro","given":"Manuel","non-dropping-particle":"","parse-names":false,"suffix":""},{"dropping-particle":"","family":"Ripullone","given":"Francesco","non-dropping-particle":"","parse-names":false,"suffix":""}],"container-title":"Forest Ecology and Management","id":"ITEM-1","issued":{"date-parts":[["2023"]]},"page":"121406","title":"Radial growth, wood anatomical traits and remote sensing indexes reflect different impacts of drought on Mediterranean forests","type":"article-journal","volume":"548"},"uris":["http://www.mendeley.com/documents/?uuid=8233fe7d-6f2e-474c-8e2e-4ed438361efa","http://www.mendeley.com/documents/?uuid=18f67918-8d5d-47fd-8de2-ec735fe52afa","http://www.mendeley.com/documents/?uuid=46e7fd80-5041-44b5-86f7-eafa12598857","http://www.mendeley.com/documents/?uuid=c5d01241-0cf0-4f82-bede-563cf93fe53b"]}],"mendeley":{"formattedCitation":"(Italiano et al., 2023)","plainTextFormattedCitation":"(Italiano et al., 2023)","previouslyFormattedCitation":"[25]"},"properties":{"noteIndex":0},"schema":"https://github.com/citation-style-language/schema/raw/master/csl-citation.json"}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(Italiano et al., 2023)</w:t>
      </w:r>
      <w:r w:rsidRPr="004E0A0D">
        <w:rPr>
          <w:rFonts w:asciiTheme="minorBidi" w:hAnsiTheme="minorBidi"/>
        </w:rPr>
        <w:fldChar w:fldCharType="end"/>
      </w:r>
      <w:r w:rsidRPr="004E0A0D">
        <w:rPr>
          <w:rFonts w:asciiTheme="minorBidi" w:hAnsiTheme="minorBidi"/>
          <w:lang w:bidi="en-US"/>
        </w:rPr>
        <w:t xml:space="preserve"> showed corresponding temporal patterns that had a positive linear relationship with earlywood hydraulic diameter (linked to water conductivity) in drought-prone Mediterranean forests using common vegetation indices such as NDVI, EVI, and NDWI. </w:t>
      </w:r>
    </w:p>
    <w:p w14:paraId="0579BCA2" w14:textId="3A8902A9" w:rsidR="00FF4076" w:rsidRPr="004E0A0D" w:rsidRDefault="00FF4076" w:rsidP="0084112C">
      <w:pPr>
        <w:spacing w:after="120" w:line="360" w:lineRule="auto"/>
        <w:jc w:val="both"/>
        <w:rPr>
          <w:rFonts w:asciiTheme="minorBidi" w:hAnsiTheme="minorBidi"/>
          <w:lang w:bidi="en-US"/>
        </w:rPr>
      </w:pPr>
      <w:r w:rsidRPr="004E0A0D">
        <w:rPr>
          <w:rFonts w:asciiTheme="minorBidi" w:hAnsiTheme="minorBidi"/>
          <w:lang w:bidi="en-US"/>
        </w:rPr>
        <w:t xml:space="preserve">Additionally, Othman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10.1080/01431161.2013.873834","ISSN":"0143-1161","author":[{"dropping-particle":"","family":"Othman","given":"Yahia","non-dropping-particle":"","parse-names":false,"suffix":""},{"dropping-particle":"","family":"Steele","given":"Caiti","non-dropping-particle":"","parse-names":false,"suffix":""},{"dropping-particle":"","family":"VanLeeuwen","given":"Dawn","non-dropping-particle":"","parse-names":false,"suffix":""},{"dropping-particle":"","family":"Heerema","given":"Richard","non-dropping-particle":"","parse-names":false,"suffix":""},{"dropping-particle":"","family":"Bawazir","given":"Salim","non-dropping-particle":"","parse-names":false,"suffix":""},{"dropping-particle":"","family":"Hilaire","given":"Rolston","non-dropping-particle":"St.","parse-names":false,"suffix":""}],"container-title":"International Journal of Remote Sensing","id":"ITEM-1","issue":"3","issued":{"date-parts":[["2014","2"]]},"page":"949-966","publisher":"Taylor &amp; Francis","title":"Remote sensing used to detect moisture status of pecan orchards grown in a desert environment","type":"article-journal","volume":"35"},"uris":["http://www.mendeley.com/documents/?uuid=bd23b63c-b583-49f8-92d4-f524280b3ddf","http://www.mendeley.com/documents/?uuid=9c002671-0a0e-4b26-9e4e-ef493afec993","http://www.mendeley.com/documents/?uuid=f78c848e-bca4-4f52-b82d-ac325da2cc5e","http://www.mendeley.com/documents/?uuid=da266811-2ac3-492c-b22d-96e1bd989552"]}],"mendeley":{"formattedCitation":"(Othman et al., 2014)","plainTextFormattedCitation":"(Othman et al., 2014)","previouslyFormattedCitation":"[26]"},"properties":{"noteIndex":0},"schema":"https://github.com/citation-style-language/schema/raw/master/csl-citation.json"}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(Othman et al., 2014)</w:t>
      </w:r>
      <w:r w:rsidRPr="004E0A0D">
        <w:rPr>
          <w:rFonts w:asciiTheme="minorBidi" w:hAnsiTheme="minorBidi"/>
        </w:rPr>
        <w:fldChar w:fldCharType="end"/>
      </w:r>
      <w:r w:rsidRPr="004E0A0D">
        <w:rPr>
          <w:rFonts w:asciiTheme="minorBidi" w:hAnsiTheme="minorBidi"/>
          <w:lang w:bidi="en-US"/>
        </w:rPr>
        <w:t xml:space="preserve">, analyzing Landsat satellite imagery, found that the shortwave infrared (SWIR) band ratio effectively predicted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pecan orchards. More recently, using three SWIR bands, Wang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{"citationItems":[{"id":"ITEM-1","itemData":{"DOI":"10.1016/j.compag.2020.105337","ISSN":"01681699","abstract":"Leaf water potential (LWP) is an effective indicator of plant water deficit. Determining the LWP by remote sensing can contribute to quick and non-destructive drought assessment. The purpose of this study was to investigate the quantitative relationship between LWP and different vegetation indices (VIs). Some previous indices and new indices proposed in this study were used to determine LWP. Our results showed that most of the previously published vegetation indices had a strong correlation with LWP based on measurements conducted on the adaxial leaf surface; however, the correlation between LWP and VIs derived from the reflectance factor of both the abaxial and adaxial surfaces was relatively poor. Based on the optimization process of the reflectance factor indices, a modified DATT (MDATT) index (R1740-R2370)/(R1740-R1750), which had the strongest correlation with LWP, is proposed as a new indicator for the remote assessment of LWP considering different leaf structures (R2 = 0.85, P &lt; 0.01 for two leaf types based on measurements from both the adaxial and abaxial surfaces). This new index is insensitive to the adaxial and abaxial leaf surface structures; therefore, LWP can be accurately estimated. This new index can provide scientific guidance for monitoring the water status, growth, and health conditions of vegetation.","author":[{"dropping-particle":"","family":"Wang","given":"Zitong","non-dropping-particle":"","parse-names":false,"suffix":""},{"dropping-particle":"","family":"Sun","given":"Zhongqiu","non-dropping-particle":"","parse-names":false,"suffix":""},{"dropping-particle":"","family":"Lu","given":"Shan","non-dropping-particle":"","parse-names":false,"suffix":""}],"container-title":"Computers and Electronics in Agriculture","id":"ITEM-1","issue":"May 2018","issued":{"date-parts":[["2020"]]},"page":"105337","publisher":"Elsevier","title":"Optimal vegetation index for assessing leaf water potential using reflectance factors from the adaxial and abaxial surfaces","type":"article-journal","volume":"172"},"uris":["http://www.mendeley.com/documents/?uuid=d712fd10-fabf-43c8-8e5d-0d0f3fc59fda"]}],"mendeley":{"formattedCitation":"(Wang et al., 2020)","plainTextFormattedCitation":"(Wang et al., 2020)","previouslyFormattedCitation":"[27]"},"properties":{"noteIndex":0},"schema":"https://github.com/citation-style-language/schema/raw/master/csl-citation.json"}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(Wang et al., 2020)</w:t>
      </w:r>
      <w:r w:rsidRPr="004E0A0D">
        <w:rPr>
          <w:rFonts w:asciiTheme="minorBidi" w:hAnsiTheme="minorBidi"/>
        </w:rPr>
        <w:fldChar w:fldCharType="end"/>
      </w:r>
      <w:r w:rsidRPr="004E0A0D">
        <w:rPr>
          <w:rFonts w:asciiTheme="minorBidi" w:hAnsiTheme="minorBidi"/>
          <w:lang w:bidi="en-US"/>
        </w:rPr>
        <w:t xml:space="preserve"> proposed a modified vegetation index ((R</w:t>
      </w:r>
      <w:r w:rsidRPr="004E0A0D">
        <w:rPr>
          <w:rFonts w:asciiTheme="minorBidi" w:hAnsiTheme="minorBidi"/>
          <w:vertAlign w:val="subscript"/>
          <w:lang w:bidi="en-US"/>
        </w:rPr>
        <w:t>1740</w:t>
      </w:r>
      <w:r w:rsidRPr="004E0A0D">
        <w:rPr>
          <w:rFonts w:asciiTheme="minorBidi" w:hAnsiTheme="minorBidi"/>
          <w:lang w:bidi="en-US"/>
        </w:rPr>
        <w:t>-R</w:t>
      </w:r>
      <w:r w:rsidRPr="004E0A0D">
        <w:rPr>
          <w:rFonts w:asciiTheme="minorBidi" w:hAnsiTheme="minorBidi"/>
          <w:vertAlign w:val="subscript"/>
          <w:lang w:bidi="en-US"/>
        </w:rPr>
        <w:t>2370</w:t>
      </w:r>
      <w:r w:rsidRPr="004E0A0D">
        <w:rPr>
          <w:rFonts w:asciiTheme="minorBidi" w:hAnsiTheme="minorBidi"/>
          <w:lang w:bidi="en-US"/>
        </w:rPr>
        <w:t>)/(R</w:t>
      </w:r>
      <w:r w:rsidRPr="004E0A0D">
        <w:rPr>
          <w:rFonts w:asciiTheme="minorBidi" w:hAnsiTheme="minorBidi"/>
          <w:vertAlign w:val="subscript"/>
          <w:lang w:bidi="en-US"/>
        </w:rPr>
        <w:t>1740</w:t>
      </w:r>
      <w:r w:rsidRPr="004E0A0D">
        <w:rPr>
          <w:rFonts w:asciiTheme="minorBidi" w:hAnsiTheme="minorBidi"/>
          <w:lang w:bidi="en-US"/>
        </w:rPr>
        <w:t>-R</w:t>
      </w:r>
      <w:r w:rsidRPr="004E0A0D">
        <w:rPr>
          <w:rFonts w:asciiTheme="minorBidi" w:hAnsiTheme="minorBidi"/>
          <w:vertAlign w:val="subscript"/>
          <w:lang w:bidi="en-US"/>
        </w:rPr>
        <w:t>1750</w:t>
      </w:r>
      <w:r w:rsidRPr="004E0A0D">
        <w:rPr>
          <w:rFonts w:asciiTheme="minorBidi" w:hAnsiTheme="minorBidi"/>
          <w:lang w:bidi="en-US"/>
        </w:rPr>
        <w:t xml:space="preserve">)), which showed a strong correlation with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across different leaf structures. Such a myriad of studies, among others, suggest that remotely sensed spectral data could be successfully used for monitoring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complex systems such as mixed forests. Yet, such complex systems may require models that account for non-linear relationships between the remotely sensed data and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w:t>
      </w:r>
    </w:p>
    <w:p w14:paraId="2A464222" w14:textId="5E749860" w:rsidR="00FF4076" w:rsidRPr="004E0A0D" w:rsidRDefault="00FF4076" w:rsidP="0084112C">
      <w:pPr>
        <w:spacing w:after="120" w:line="360" w:lineRule="auto"/>
        <w:jc w:val="both"/>
        <w:rPr>
          <w:rFonts w:asciiTheme="minorBidi" w:hAnsiTheme="minorBidi"/>
          <w:lang w:bidi="en-US"/>
        </w:rPr>
      </w:pPr>
      <w:r w:rsidRPr="004E0A0D">
        <w:rPr>
          <w:rFonts w:asciiTheme="minorBidi" w:hAnsiTheme="minorBidi"/>
          <w:lang w:bidi="en-US"/>
        </w:rPr>
        <w:t xml:space="preserve">Machine learning techniques have shown great promise for modeling plant water content and status using remote sensing data. Machine learning algorithms can effectively capture the complex and nonlinear relationships between spectral reflectance patterns and plant physiological traits (e.g., Li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{"citationItems":[{"id":"ITEM-1","itemData":{"DOI":"https://doi.org/10.1016/j.compag.2023.107669","ISSN":"0168-1699","abstract":"Accurate and robust quantifications of leaf chlorophyll and water contents facilitate a better understanding of plant water and nutrient needs. Besides simplified spectral indices, other existing methods primarily use machine learning models to estimate plant traits from spectroscopy data. A powerful machine learning model usually relies on a large number of training samples. However, in-situ training data sampling in agriculture is often constrained by time and workforce. To cope with the issue of limited in-situ samples, this study proposed and evaluated a new hybrid method (Spiking-Hybrid) that coupled mechanistic model simulation with machine learning to estimate leaf chlorophyll a + b content (Cab) and equivalent water thickness (Cw). In addition, Spiking-Hybrid leveraged a ‘spiking’ technique that added in-situ data with extra replications into the simulated data to enhance modeling performance. We evaluated the Spiking-Hybrid method on two sets of in-situ data: 299 sorghum samples grown in the greenhouse and 566 maize samples grown in the field. Leaf VIS-NIR-SWIR reflectance data (400–2500 nm) were measured concurrently with Cab and Cw sampling. We used a leaf-level radiative transfer model (PROCOSINE) to simulate leaf reflectance as the function of leaf biochemical and internal structural parameters. The machine learning models included partial least squares regression, Gaussian process regression, and gradient boosting regression. The proposed method was further compared with three other common methods in plant trait estimation: the PROCOSINE inversion with numerical optimization, the conventional hybrid method, and the empirical machine learning method. Results showed that the proposed and the empirical methods outperformed the other two methods for estimating Cab and Cw, indicating the importance of involving in-situ data in model training. Moreover, we explored the effect of in-situ sample size. When the number of available in-situ samples was limited (i.e., less than 5 % of the total training samples), the Spiking-Hybrid method obtained consistently higher accuracy and better robustness than the empirical machine learning method. These results imply that the Spiking-Hybrid method can achieve accurate and robust estimations for Cab and Cw by harnessing the free simulated data and a significantly reduced number of in-situ samples. This method has great potential for agricultural research with limited in-situ samples.","author":[{"dropping-particle":"","family":"Li","given":"Jiating","non-dropping-particle":"","parse-names":false,"suffix":""},{"dropping-particle":"","family":"Wijewardane","given":"Nuwan K","non-dropping-particle":"","parse-names":false,"suffix":""},{"dropping-particle":"","family":"Ge","given":"Yufeng","non-dropping-particle":"","parse-names":false,"suffix":""},{"dropping-particle":"","family":"Shi","given":"Yeyin","non-dropping-particle":"","parse-names":false,"suffix":""}],"container-title":"Computers and Electronics in Agriculture","id":"ITEM-1","issued":{"date-parts":[["2023"]]},"page":"107669","title":"Improved chlorophyll and water content estimations at leaf level with a hybrid radiative transfer and machine learning model","type":"article-journal","volume":"206"},"uris":["http://www.mendeley.com/documents/?uuid=a5135234-b042-4b98-b85d-814aa73c335b"]}],"mendeley":{"formattedCitation":"(J. Li et al., 2023)","plainTextFormattedCitation":"(J. Li et al., 2023)","previouslyFormattedCitation":"[28]"},"properties":{"noteIndex":0},"schema":"https://github.com/citation-style-language/schema/raw/master/csl-citation.json"}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(J. Li et al., 2023)</w:t>
      </w:r>
      <w:r w:rsidRPr="004E0A0D">
        <w:rPr>
          <w:rFonts w:asciiTheme="minorBidi" w:hAnsiTheme="minorBidi"/>
        </w:rPr>
        <w:fldChar w:fldCharType="end"/>
      </w:r>
      <w:r w:rsidRPr="004E0A0D">
        <w:rPr>
          <w:rFonts w:asciiTheme="minorBidi" w:hAnsiTheme="minorBidi"/>
          <w:lang w:bidi="en-US"/>
        </w:rPr>
        <w:t>). Several studies have successfully applied machine learning algorithms</w:t>
      </w:r>
      <w:r w:rsidRPr="004E0A0D" w:rsidDel="002137A1">
        <w:rPr>
          <w:rFonts w:asciiTheme="minorBidi" w:hAnsiTheme="minorBidi"/>
          <w:lang w:bidi="en-US"/>
        </w:rPr>
        <w:t xml:space="preserve"> </w:t>
      </w:r>
      <w:r w:rsidRPr="004E0A0D">
        <w:rPr>
          <w:rFonts w:asciiTheme="minorBidi" w:hAnsiTheme="minorBidi"/>
          <w:lang w:bidi="en-US"/>
        </w:rPr>
        <w:t xml:space="preserve">such as random forests (RF), support vector machine (SVM), and artificial neural networks (ANN) to predict leaf water content, relative water </w:t>
      </w:r>
      <w:r w:rsidRPr="004E0A0D">
        <w:rPr>
          <w:rFonts w:asciiTheme="minorBidi" w:hAnsiTheme="minorBidi"/>
          <w:lang w:bidi="en-US"/>
        </w:rPr>
        <w:lastRenderedPageBreak/>
        <w:t xml:space="preserve">content, and equivalent water thickness from hyperspectral and multispectral imagery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{"citationItems":[{"id":"ITEM-1","itemData":{"DOI":"10.1038/s41467-023-40226-9","ISSN":"2041-1723","abstract":"The response of vegetation physiology to drought at large spatial scales is poorly understood due to a lack of direct observations. Here, we study vegetation drought responses related to photosynthesis, evaporation, and vegetation water content using remotely sensed data, and we isolate physiological responses using a machine learning technique. We find that vegetation functional decreases are largely driven by the downregulation of vegetation physiology such as stomatal conductance and light use efficiency, with the strongest downregulation in water-limited regions. Vegetation physiological decreases in wet regions also result in a discrepancy between functional and structural changes under severe drought. We find similar patterns of physiological drought response using simulations from a soil–plant–atmosphere continuum model coupled with a radiative transfer model. Observation-derived vegetation physiological responses to drought across space are mainly controlled by aridity and additionally modulated by abnormal hydro-meteorological conditions and vegetation types. Hence, isolating and quantifying vegetation physiological responses to drought enables a better understanding of ecosystem biogeochemical and biophysical feedback in modulating climate change.","author":[{"dropping-particle":"","family":"Li","given":"Wantong","non-dropping-particle":"","parse-names":false,"suffix":""},{"dropping-particle":"","family":"Pacheco-Labrador","given":"Javier","non-dropping-particle":"","parse-names":false,"suffix":""},{"dropping-particle":"","family":"Migliavacca","given":"Mirco","non-dropping-particle":"","parse-names":false,"suffix":""},{"dropping-particle":"","family":"Miralles","given":"Diego","non-dropping-particle":"","parse-names":false,"suffix":""},{"dropping-particle":"","family":"Hoek van Dijke","given":"Anne","non-dropping-particle":"","parse-names":false,"suffix":""},{"dropping-particle":"","family":"Reichstein","given":"Markus","non-dropping-particle":"","parse-names":false,"suffix":""},{"dropping-particle":"","family":"Forkel","given":"Matthias","non-dropping-particle":"","parse-names":false,"suffix":""},{"dropping-particle":"","family":"Zhang","given":"Weijie","non-dropping-particle":"","parse-names":false,"suffix":""},{"dropping-particle":"","family":"Frankenberg","given":"Christian","non-dropping-particle":"","parse-names":false,"suffix":""},{"dropping-particle":"","family":"Panwar","given":"Annu","non-dropping-particle":"","parse-names":false,"suffix":""},{"dropping-particle":"","family":"Zhang","given":"Qian","non-dropping-particle":"","parse-names":false,"suffix":""},{"dropping-particle":"","family":"Weber","given":"Ulrich","non-dropping-particle":"","parse-names":false,"suffix":""},{"dropping-particle":"","family":"Gentine","given":"Pierre","non-dropping-particle":"","parse-names":false,"suffix":""},{"dropping-particle":"","family":"Orth","given":"Rene","non-dropping-particle":"","parse-names":false,"suffix":""}],"container-title":"Nature Communications","id":"ITEM-1","issue":"1","issued":{"date-parts":[["2023"]]},"page":"4640","title":"Widespread and complex drought effects on vegetation physiology inferred from space","type":"article-journal","volume":"14"},"uris":["http://www.mendeley.com/documents/?uuid=eeba30bf-9d4a-4d81-82aa-612955d99ff1"]},{"id":"ITEM-2","itemData":{"DOI":"https://doi.org/10.1016/j.ecolind.2023.111233","ISSN":"1470-160X","abstract":"Meteorological drought, driven by inadequate precipitation, has significant repercussions for water resources, agriculture, and human well-being. This study conducted an extensive assessment of meteorological drought in northern Bangladesh, employing remote sensing indices and machine learning techniques. The main aim was to evaluate meteorological drought occurrences in northern Bangladesh from 2010 to 2019, utilizing seven drought parameters and a machine learning model. Utilizing a Random Forest (RF) model, this study employed the Standardized Precipitation Index (SPI) as the dependent variable and seven remote sensing indices as independent variables. Through this methodology, the study assessed the significance of these indices generated by the model and integrated them, culminating in the creation of a meteorological drought distribution map spanning 2010 to 2019. This approach offers novel insights by probing the interplay and collective impacts of these indices, shedding light on previously unexplored aspects of regional drought patterns of northern Bangladesh. The major findings showed that precipitation strongly influenced both short-term and long-term meteorological drought episodes. Moreover, land surface-related indices, such as Evapotranspiration (ET) and Normalized Difference Water Index (NDWI), exhibited a more pronounced impact on short-term drought occurrences, while vegetation-related indices like Normalized Multi-band Drought Index (NMDI) and Normalized Difference Vegetation Index (NDVI) demonstrated greater influence over long-term drought events. During this timeframe, the Rajshahi division experienced frequent extreme and severe drought events. Moderate droughts and abnormally dry conditions were widespread. The Barind tract area consistently faced moderate to extreme droughts, with exceptions in 2011, 2014, and 2019. On average, over 5% of the region had extreme droughts, while more than 12% experienced severe droughts during this decade. Long-term drought indicators (SPI 6 and SPI 9) consistently showed higher frequencies of extreme and severe droughts compared to short-term indicators (SPI 1 and SPI 3), emphasizing the influence of prolonged rainfall deficits on extreme droughts and the relevance of longer time frames for severe drought dynamics. The RF model demonstrated strong performance with accuracy ranging from 81% to 95%. Low prediction errors (RMSE 6% to 31%) and high out-of-bag (OOB) accuracy ranging from 76% to 98% hi…","author":[{"dropping-particle":"","family":"Sadiq","given":"Md. Ashhab","non-dropping-particle":"","parse-names":false,"suffix":""},{"dropping-particle":"","family":"Sarkar","given":"Showmitra Kumar","non-dropping-particle":"","parse-names":false,"suffix":""},{"dropping-particle":"","family":"Raisa","given":"Saima Sekander","non-dropping-particle":"","parse-names":false,"suffix":""}],"container-title":"Ecological Indicators","id":"ITEM-2","issued":{"date-parts":[["2023"]]},"page":"111233","title":"Meteorological drought assessment in northern Bangladesh: A machine learning-based approach considering remote sensing indices","type":"article-journal","volume":"157"},"uris":["http://www.mendeley.com/documents/?uuid=7e3861ec-fae4-4f6a-bfd1-e60084b45149"]},{"id":"ITEM-3","itemData":{"DOI":"10.1007/s11119-020-09711-9","ISSN":"1573-1618","abstract":"The remote sensing (RS) technique is less cost- and labour- intensive than ground-based surveys for diverse applications in agriculture. Machine learning (ML), a branch of artificial intelligence (AI), provides an effective approach to construct a model for regression and classification of a multivariate and non-linear system. Without being explicitly programmed, machine learning models learn from training data, i.e., past experience. Machine learning, when applied to remotely sensed data, has the potential to evolve a real-time farm-specific management system to reinforce farmers' ability to make appropriate decisions. Recently, the use of machine learning techniques combined with RS data has reshaped precision agriculture in many ways, such as crop identification, yield prediction and crop water stress assessment, with better accuracy than conventional RS methods. As agriculture accounts for approximately 70% of the worldwide water withdrawals, it must be used in the most efficient way to obtain maximum yields and food production. The use of water management and irrigation based on plant water stress have been demonstrated to not only save water but also increase yield. To date, RS and ML-based results have encouraged farmers and decision-makers to adopt this technology to meet global food demands. This phenomenon has led to the much-needed interest of researchers in using ML to improve agriculture outcomes. However, the use of ML for the potential evaluation of water stress continues to be unexplored and the existing methods can still be greatly improved. This study aims to present an overall review of the widely used methods for crop water stress monitoring using remote sensing and machine learning and focuses on future directions for researchers.","author":[{"dropping-particle":"","family":"Virnodkar","given":"Shyamal S","non-dropping-particle":"","parse-names":false,"suffix":""},{"dropping-particle":"","family":"Pachghare","given":"Vinod K","non-dropping-particle":"","parse-names":false,"suffix":""},{"dropping-particle":"","family":"Patil","given":"V C","non-dropping-particle":"","parse-names":false,"suffix":""},{"dropping-particle":"","family":"Jha","given":"Sunil Kumar","non-dropping-particle":"","parse-names":false,"suffix":""}],"container-title":"Precision Agriculture","id":"ITEM-3","issue":"5","issued":{"date-parts":[["2020"]]},"page":"1121-1155","title":"Remote sensing and machine learning for crop water stress determination in various crops: a critical review","type":"article-journal","volume":"21"},"uris":["http://www.mendeley.com/documents/?uuid=beb3fd88-60e2-4e53-85ef-f478c80577df"]}],"mendeley":{"formattedCitation":"(W. Li et al., 2023; Sadiq et al., 2023; Virnodkar et al., 2020)","plainTextFormattedCitation":"(W. Li et al., 2023; Sadiq et al., 2023; Virnodkar et al., 2020)","previouslyFormattedCitation":"[29–31]"},"properties":{"noteIndex":0},"schema":"https://github.com/citation-style-language/schema/raw/master/csl-citation.json"}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(W. Li et al., 2023; Sadiq et al., 2023; Virnodkar et al., 2020)</w:t>
      </w:r>
      <w:r w:rsidRPr="004E0A0D">
        <w:rPr>
          <w:rFonts w:asciiTheme="minorBidi" w:hAnsiTheme="minorBidi"/>
        </w:rPr>
        <w:fldChar w:fldCharType="end"/>
      </w:r>
      <w:r w:rsidRPr="004E0A0D">
        <w:rPr>
          <w:rFonts w:asciiTheme="minorBidi" w:hAnsiTheme="minorBidi"/>
          <w:lang w:bidi="en-US"/>
        </w:rPr>
        <w:t>.</w:t>
      </w:r>
    </w:p>
    <w:p w14:paraId="6463DD6E" w14:textId="4BA8B7AA" w:rsidR="00FF4076" w:rsidRPr="004E0A0D" w:rsidRDefault="00FF4076" w:rsidP="0084112C">
      <w:pPr>
        <w:spacing w:after="120" w:line="360" w:lineRule="auto"/>
        <w:jc w:val="both"/>
        <w:rPr>
          <w:rFonts w:asciiTheme="minorBidi" w:hAnsiTheme="minorBidi"/>
          <w:rtl/>
          <w:lang w:bidi="en-US"/>
        </w:rPr>
      </w:pPr>
      <w:r w:rsidRPr="004E0A0D">
        <w:rPr>
          <w:rFonts w:asciiTheme="minorBidi" w:hAnsiTheme="minorBidi"/>
          <w:lang w:bidi="en-US"/>
        </w:rPr>
        <w:t xml:space="preserve">Despite the progress made in applying remote sensing to assess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there remains a gap in our understanding of how these techniques perform in diverse, mixed-species forests at high spatial resolutions (&lt;1 m). To the best of our knowledge, no study has combined high-spatial-resolution remote sensing data acquired from sensors onboard unmanned aerial vehicles (UAV) with machine learning algorithms to predict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mixed forest stands. Many Mediterranean forests, for example, are characterized by a complex mosaic of woody species with varying drought tolerances and water use strategies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{"citationItems":[{"id":"ITEM-1","itemData":{"DOI":"10.3390/f8120463","ISBN":"1999-4907","abstract":"The increase in aridity, mainly by decreases in precipitation but also by higher temperatures, is likely the main threat to the diversity and survival of Mediterranean forests. Changes in land use, including the abandonment of extensive crop activities, mainly in mountains and remote areas, and the increases in human settlements and demand for more resources with the resulting fragmentation of the landscape, hinder the establishment of appropriate management tools to protect Mediterranean forests and their provision of services and biodiversity. Experiments and observations indicate that if changes in climate, land use and other components of global change, such as pollution and overexploitation of resources, continue, the resilience of many forests will likely be exceeded, altering their structure and function and changing, mostly decreasing, their capacity to continue to provide their current services. A consistent assessment of the impacts of the changes, however, remains elusive due to the difficulty of obtaining simultaneous and complete data for all scales of the impacts in the same forests, areas and regions. We review the impacts of climate change and other components of global change and their interactions on the terrestrial forests of Mediterranean regions, with special attention to their impacts on ecosystem services. Management tools for counteracting the negative effects of global change on Mediterranean ecosystem- services are finally discussed.","author":[{"dropping-particle":"","family":"Peñuelas","given":"Josep","non-dropping-particle":"","parse-names":false,"suffix":""},{"dropping-particle":"","family":"Sardans","given":"Jordi","non-dropping-particle":"","parse-names":false,"suffix":""},{"dropping-particle":"","family":"Filella","given":"Iolanda","non-dropping-particle":"","parse-names":false,"suffix":""},{"dropping-particle":"","family":"Estiarte","given":"Marc","non-dropping-particle":"","parse-names":false,"suffix":""},{"dropping-particle":"","family":"Llusià","given":"Joan","non-dropping-particle":"","parse-names":false,"suffix":""},{"dropping-particle":"","family":"Ogaya","given":"Romà","non-dropping-particle":"","parse-names":false,"suffix":""},{"dropping-particle":"","family":"Carnicer","given":"Jofre","non-dropping-particle":"","parse-names":false,"suffix":""},{"dropping-particle":"","family":"Bartrons","given":"Mireia","non-dropping-particle":"","parse-names":false,"suffix":""},{"dropping-particle":"","family":"Rivas-Ubach","given":"Albert","non-dropping-particle":"","parse-names":false,"suffix":""},{"dropping-particle":"","family":"Grau","given":"Oriol","non-dropping-particle":"","parse-names":false,"suffix":""},{"dropping-particle":"","family":"Peguero","given":"Guille","non-dropping-particle":"","parse-names":false,"suffix":""},{"dropping-particle":"","family":"Margalef","given":"Olga","non-dropping-particle":"","parse-names":false,"suffix":""},{"dropping-particle":"","family":"Pla-Rabés","given":"Sergi","non-dropping-particle":"","parse-names":false,"suffix":""},{"dropping-particle":"","family":"Stefanescu","given":"Constantí","non-dropping-particle":"","parse-names":false,"suffix":""},{"dropping-particle":"","family":"Asensio","given":"Dolores","non-dropping-particle":"","parse-names":false,"suffix":""},{"dropping-particle":"","family":"Preece","given":"Catherine","non-dropping-particle":"","parse-names":false,"suffix":""},{"dropping-particle":"","family":"Liu","given":"Lei","non-dropping-particle":"","parse-names":false,"suffix":""},{"dropping-particle":"","family":"Verger","given":"Aleixandre","non-dropping-particle":"","parse-names":false,"suffix":""},{"dropping-particle":"","family":"Barbeta","given":"Adrià","non-dropping-particle":"","parse-names":false,"suffix":""},{"dropping-particle":"","family":"Achotegui-Castells","given":"Ander","non-dropping-particle":"","parse-names":false,"suffix":""},{"dropping-particle":"","family":"Gargallo-Garriga","given":"Albert","non-dropping-particle":"","parse-names":false,"suffix":""},{"dropping-particle":"","family":"Sperlich","given":"Dominik","non-dropping-particle":"","parse-names":false,"suffix":""},{"dropping-particle":"","family":"Farré-Armengol","given":"Gerard","non-dropping-particle":"","parse-names":false,"suffix":""},{"dropping-particle":"","family":"Fernández-Martínez","given":"Marcos","non-dropping-particle":"","parse-names":false,"suffix":""},{"dropping-particle":"","family":"Liu","given":"Daijun","non-dropping-particle":"","parse-names":false,"suffix":""},{"dropping-particle":"","family":"Zhang","given":"Chao","non-dropping-particle":"","parse-names":false,"suffix":""},{"dropping-particle":"","family":"Urbina","given":"Ifigenia","non-dropping-particle":"","parse-names":false,"suffix":""},{"dropping-particle":"","family":"Camino-Serrano","given":"Marta","non-dropping-particle":"","parse-names":false,"suffix":""},{"dropping-particle":"","family":"Vives-Ingla","given":"Maria","non-dropping-particle":"","parse-names":false,"suffix":""},{"dropping-particle":"","family":"Stocker","given":"Benjamin D","non-dropping-particle":"","parse-names":false,"suffix":""},{"dropping-particle":"","family":"Balzarolo","given":"Manuela","non-dropping-particle":"","parse-names":false,"suffix":""},{"dropping-particle":"","family":"Guerrieri","given":"Rossella","non-dropping-particle":"","parse-names":false,"suffix":""},{"dropping-particle":"","family":"Peaucelle","given":"Marc","non-dropping-particle":"","parse-names":false,"suffix":""},{"dropping-particle":"","family":"Marañón-Jiménez","given":"Sara","non-dropping-particle":"","parse-names":false,"suffix":""},{"dropping-particle":"","family":"Bórnez-Mejías","given":"Kevin","non-dropping-particle":"","parse-names":false,"suffix":""},{"dropping-particle":"","family":"Mu","given":"Zhaobin","non-dropping-particle":"","parse-names":false,"suffix":""},{"dropping-particle":"","family":"Descals","given":"Adrià","non-dropping-particle":"","parse-names":false,"suffix":""},{"dropping-particle":"","family":"Castellanos","given":"Alejandro","non-dropping-particle":"","parse-names":false,"suffix":""},{"dropping-particle":"","family":"Terradas","given":"Jaume","non-dropping-particle":"","parse-names":false,"suffix":""}],"container-title":"Forests","id":"ITEM-1","issue":"12","issued":{"date-parts":[["2017"]]},"title":"Impacts of Global Change on Mediterranean Forests and Their Services","type":"article","volume":"8"},"uris":["http://www.mendeley.com/documents/?uuid=cbcf086e-77e5-4b5b-9367-f5ee2758da03","http://www.mendeley.com/documents/?uuid=69f8c448-cc29-4601-8bc2-f51833640046","http://www.mendeley.com/documents/?uuid=7ffc964d-d366-4249-8839-77620a852dec","http://www.mendeley.com/documents/?uuid=cd1fb35d-81c3-460a-b045-59b262af174b"]},{"id":"ITEM-2","itemData":{"author":[{"dropping-particle":"","family":"Rog","given":"Ido","non-dropping-particle":"","parse-names":false,"suffix":""},{"dropping-particle":"","family":"Tague","given":"Christina","non-dropping-particle":"","parse-names":false,"suffix":""},{"dropping-particle":"","family":"Jakoby","given":"Gilad","non-dropping-particle":"","parse-names":false,"suffix":""},{"dropping-particle":"","family":"Megidish","given":"Shacham","non-dropping-particle":"","parse-names":false,"suffix":""},{"dropping-particle":"","family":"Yaakobi","given":"Assaf","non-dropping-particle":"","parse-names":false,"suffix":""},{"dropping-particle":"","family":"Wagner","given":"Yael","non-dropping-particle":"","parse-names":false,"suffix":""},{"dropping-particle":"","family":"Klein","given":"Tamir","non-dropping-particle":"","parse-names":false,"suffix":""}],"container-title":"Journal of Geophysical Research: Biogeosciences","id":"ITEM-2","issued":{"date-parts":[["2021"]]},"title":"Interspecific Soil Water Partitioning as a Driver of Increased Productivity in a Diverse Mixed Mediterranean Forest","type":"article-journal","volume":"126"},"uris":["http://www.mendeley.com/documents/?uuid=01027a25-0398-49ea-9542-72f73cc24de1","http://www.mendeley.com/documents/?uuid=f2015551-02ee-4cc1-a8fc-45858a7eb978"]}],"mendeley":{"formattedCitation":"(Peñuelas et al., 2017; Rog et al., 2021)","plainTextFormattedCitation":"(Peñuelas et al., 2017; Rog et al., 2021)","previouslyFormattedCitation":"[32,33]"},"properties":{"noteIndex":0},"schema":"https://github.com/citation-style-language/schema/raw/master/csl-citation.json"}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(Peñuelas et al., 2017; Rog et al., 2021)</w:t>
      </w:r>
      <w:r w:rsidRPr="004E0A0D">
        <w:rPr>
          <w:rFonts w:asciiTheme="minorBidi" w:hAnsiTheme="minorBidi"/>
        </w:rPr>
        <w:fldChar w:fldCharType="end"/>
      </w:r>
      <w:r w:rsidRPr="004E0A0D">
        <w:rPr>
          <w:rFonts w:asciiTheme="minorBidi" w:hAnsiTheme="minorBidi"/>
          <w:lang w:bidi="en-US"/>
        </w:rPr>
        <w:t xml:space="preserve">. To accurately assess the water status of these forests, it is necessary to develop remote sensing methods that can account for such heterogeneity and species-specific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at fine spatial scales </w:t>
      </w:r>
      <w:r w:rsidRPr="004E0A0D">
        <w:rPr>
          <w:rFonts w:asciiTheme="minorBidi" w:hAnsiTheme="minorBidi"/>
          <w:lang w:bidi="en-US"/>
        </w:rPr>
        <w:fldChar w:fldCharType="begin" w:fldLock="1"/>
      </w:r>
      <w:r w:rsidR="00921FCF" w:rsidRPr="004E0A0D">
        <w:rPr>
          <w:rFonts w:asciiTheme="minorBidi" w:hAnsiTheme="minorBidi"/>
          <w:lang w:bidi="en-US"/>
        </w:rPr>
        <w:instrText xml:space="preserve">ADDIN CSL_CITATION {"citationItems":[{"id":"ITEM-1","itemData":{"DOI":"10.1016/j.agrformet.2019.02.014","ISSN":"01681923","abstract":"Among forest types, the Mediterranean maquis is specifically exposed to fluctuations in water availability. Therefore, monitoring the water-use patterns of its major tree species is key in quantifying the local and regional water balance. However, the traditional measurement methods of tree water-use at high spatial scales are difficult and labor-intensive, thus indirect methods become useful. Evaporation of water from the stomatal pores on the leaf surface involves evaporative cooling, and hence the differences between the leaf temperature and its surrounding air temperature (ΔT leaf-air ) can serve as a reliable estimator for tree water-use. Here, we used direct measurement of transpiration rate (E) with a gas exchange system, simultaneously with ground Thermal Infra-Red (TIR) imaging to study the relationship between ΔT leaf-air and E in dominant tree species of the Mediterranean maquis. Controlled experiments were conducted in parallel with measurements in the forest, on five tree species of contrasting leaf shapes (Conifers: Pinus halepensis; Cupressus sempervirens; Broadleaf: simple: Quercus calliprinos; Ceratonia siliqua; compound: Pistacia lentiscus). Next, we used a quantitative approach, applying a leaf energy balance model to estimate E from the TIR images and compared it to the direct measurement of the gas exchange system. We report evaporative cooling across the five species, replicated in tree saplings and in mature trees in the forest. The conifers were significantly cooler than broadleaves by up to </w:instrText>
      </w:r>
      <w:r w:rsidR="00921FCF" w:rsidRPr="004E0A0D">
        <w:rPr>
          <w:rFonts w:ascii="Cambria Math" w:hAnsi="Cambria Math" w:cs="Cambria Math"/>
          <w:lang w:bidi="en-US"/>
        </w:rPr>
        <w:instrText>∼</w:instrText>
      </w:r>
      <w:r w:rsidR="00921FCF" w:rsidRPr="004E0A0D">
        <w:rPr>
          <w:rFonts w:asciiTheme="minorBidi" w:hAnsiTheme="minorBidi"/>
          <w:lang w:bidi="en-US"/>
        </w:rPr>
        <w:instrText>4 °C and produced narrower ΔT leaf-air ranges. Estimations of E from ΔT leaf-air were relatively close to the observed E, with some overestimations. Our observations show that TIR imaging can detect transpiration-related differences in ΔT leaf-air among species and can be used to estimate E in natural environments. Yet, the dependence of ΔT leaf-air on E is species-specific and thus, empirical associations must be developed separately for each of the species.","author":[{"dropping-particle":"","family":"Lapidot","given":"Omri","non-dropping-particle":"","parse-names":false,"suffix":""},{"dropping-particle":"","family":"Ignat","given":"Timea","non-dropping-particle":"","parse-names":false,"suffix":""},{"dropping-particle":"","family":"Rud","given":"Ronit","non-dropping-particle":"","parse-names":false,"suffix":""},{"dropping-particle":"","family":"Rog","given":"Ido","non-dropping-particle":"","parse-names":false,"suffix":""},{"dropping-particle":"","family":"Alchanatis","given":"Victor","non-dropping-particle":"","parse-names":false,"suffix":""},{"dropping-particle":"","family":"Klein","given":"Tamir","non-dropping-particle":"","parse-names":false,"suffix":""}],"container-title":"Agricultural and Forest Meteorology","id":"ITEM-1","issue":"September 2018","issued":{"date-parts":[["2019"]]},"page":"285-294","publisher":"Elsevier","title":"Use of thermal imaging to detect evaporative cooling in coniferous and broadleaved tree species of the Mediterranean maquis","type":"article-journal","volume":"271"},"uris":["http://www.mendeley.com/documents/?uuid=70edbe7b-3240-4492-b2bb-abe37dcaf217"]}],"mendeley":{"formattedCitation":"(Lapidot et al., 2019)","plainTextFormattedCitation":"(Lapidot et al., 2019)","previouslyFormattedCitation":"[34]"},"properties":{"noteIndex":0},"schema":"https://github.com/citation-style-language/schema/raw/master/csl-citation.json"}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(Lapidot et al., 2019)</w:t>
      </w:r>
      <w:r w:rsidRPr="004E0A0D">
        <w:rPr>
          <w:rFonts w:asciiTheme="minorBidi" w:hAnsiTheme="minorBidi"/>
        </w:rPr>
        <w:fldChar w:fldCharType="end"/>
      </w:r>
      <w:r w:rsidRPr="004E0A0D">
        <w:rPr>
          <w:rFonts w:asciiTheme="minorBidi" w:hAnsiTheme="minorBidi"/>
          <w:rtl/>
          <w:lang w:bidi="en-US"/>
        </w:rPr>
        <w:t>.</w:t>
      </w:r>
      <w:r w:rsidRPr="004E0A0D">
        <w:rPr>
          <w:rFonts w:asciiTheme="minorBidi" w:hAnsiTheme="minorBidi"/>
          <w:lang w:bidi="en-US"/>
        </w:rPr>
        <w:t xml:space="preserve"> Then, generated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maps could be used to point at specific stands or stand areas under stress conditions, allowing for precursory intervention. This is particularly important in places like Israel, where about half of the forested areas are planted and managed by the Jewish National Fund (JNF;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{"citationItems":[{"id":"ITEM-1","itemData":{"DOI":"https://doi.org/10.1016/j.forpol.2004.05.003","ISSN":"1389-9341","abstract":"This paper discusses the development of afforestation policy in Israel during the 20th century and identifies the factors influencing its design and implementation. Analysis of the chronological development of the decision-making process by the organizations involved in afforestation identifies five stages characterized by changing goals and a change in the character of the forest created. During most of the period, planting forests provided a tool for realizing national goals, and a policy that was guided by changing tasks imposed by the officials of the Zionist movement, the British Mandate Authorities and the State of Israel. Afforestation was originally perceived as an agricultural activity, and thereafter as a tool for managing the national land reserve and as an aid for developing settlements. The physical by-products, resulting from applying this policy, have a considerable impact on the present distribution of recreational open spaces and on the size of public land reserves. However, the forests that were planted created a non-sustainable resource, characterized by landscape that is the result of decisions made by different institutions and that was foreign to the local Mediterranean forest. Future afforestation policy needs to further activities that alter the quality of the existing forest resource. It also needs to adapt it to vacationers and further the management of afforested land as a long-lasting resource, as well as its integration into the local natural vegetation and the environmental system.","author":[{"dropping-particle":"","family":"Amir","given":"Shaul","non-dropping-particle":"","parse-names":false,"suffix":""},{"dropping-particle":"","family":"Rechtman","given":"Orly","non-dropping-particle":"","parse-names":false,"suffix":""}],"container-title":"Forest Policy and Economics","id":"ITEM-1","issue":"1","issued":{"date-parts":[["2006"]]},"page":"35-51","title":"The development of forest policy in Israel in the 20th century: implications for the future","type":"article-journal","volume":"8"},"uris":["http://www.mendeley.com/documents/?uuid=1505d0d0-59e3-48f3-a6e8-3931f9e97e76"]}],"mendeley":{"formattedCitation":"(Amir &amp; Rechtman, 2006)","plainTextFormattedCitation":"(Amir &amp; Rechtman, 2006)","previouslyFormattedCitation":"[35]"},"properties":{"noteIndex":0},"schema":"https://github.com/citation-style-language/schema/raw/master/csl-citation.json"}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(Amir &amp; Rechtman, 2006)</w:t>
      </w:r>
      <w:r w:rsidRPr="004E0A0D">
        <w:rPr>
          <w:rFonts w:asciiTheme="minorBidi" w:hAnsiTheme="minorBidi"/>
        </w:rPr>
        <w:fldChar w:fldCharType="end"/>
      </w:r>
      <w:r w:rsidRPr="004E0A0D">
        <w:rPr>
          <w:rFonts w:asciiTheme="minorBidi" w:hAnsiTheme="minorBidi"/>
          <w:lang w:bidi="en-US"/>
        </w:rPr>
        <w:t xml:space="preserve">). Such monitoring can help detect stands under stress and treat the stands with irrigation or thinning the stand density under pressure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{"citationItems":[{"id":"ITEM-1","itemData":{"DOI":"https://doi.org/10.1016/j.rse.2016.08.013","ISSN":"0034-4257","abstract":"Spatially explicit information on tree species composition of managed and natural forests, plantations and urban vegetation provides valuable information for nature conservationists as well as for forest and urban managers and is frequently required over large spatial extents. Over the last four decades, advances in remote sensing technology have enabled the classification of tree species from several sensor types. While studies using remote sensing data to classify and map tree species reach back several decades, a recent review on the status, potentials, challenges and outlooks in this realm is missing. Here, we search for major trends in remote sensing techniques for tree species classification and discuss the effectiveness of different sensors and algorithms based on a literature review. This review demonstrates that the number of studies focusing on tree species classification has increased constantly over the last four decades and promising local scale approaches have been presented for several sensor types. However, there are few examples for tree species classifications over large geographic extents, and bridging the gap between current approaches and tree species inventories over large geographic extents is still one of the biggest challenges of this research field. Furthermore, we found only few studies which systematically described and examined the traits that drive the observed variance in the remote sensing signal and thereby enable or hamper species classifications. Most studies followed data-driven approaches and pursued an optimization of classification accuracy, while a concrete hypothesis or a targeted application was missing in all but a few exceptional studies. We recommend that future research efforts focus stronger on the causal understanding of why tree species classification approaches work under certain conditions or – maybe even more important - why they do not work in other cases. This might require more complex field acquisitions than those typically used in the reviewed studies. At the same time, we recommend reducing the number of purely data-driven studies and algorithm-benchmarking studies as these studies are of limited value, especially if the experimental design is limited, e.g. the tree population is not representative and only a few sensors or acquisition settings are simultaneously investigated.","author":[{"dropping-particle":"","family":"Fassnacht","given":"Fabian Ewald","non-dropping-particle":"","parse-names":false,"suffix":""},{"dropping-particle":"","family":"Latifi","given":"Hooman","non-dropping-particle":"","parse-names":false,"suffix":""},{"dropping-particle":"","family":"Stereńczak","given":"Krzysztof","non-dropping-particle":"","parse-names":false,"suffix":""},{"dropping-particle":"","family":"Modzelewska","given":"Aneta","non-dropping-particle":"","parse-names":false,"suffix":""},{"dropping-particle":"","family":"Lefsky","given":"Michael","non-dropping-particle":"","parse-names":false,"suffix":""},{"dropping-particle":"","family":"Waser","given":"Lars T","non-dropping-particle":"","parse-names":false,"suffix":""},{"dropping-particle":"","family":"Straub","given":"Christoph","non-dropping-particle":"","parse-names":false,"suffix":""},{"dropping-particle":"","family":"Ghosh","given":"Aniruddha","non-dropping-particle":"","parse-names":false,"suffix":""}],"container-title":"Remote Sensing of Environment","id":"ITEM-1","issued":{"date-parts":[["2016"]]},"page":"64-87","title":"Review of studies on tree species classification from remotely sensed data","type":"article-journal","volume":"186"},"uris":["http://www.mendeley.com/documents/?uuid=6a57b81b-6e56-3ab5-b52d-6eb59ed38cbe","http://www.mendeley.com/documents/?uuid=e8c4d5fc-806f-4660-be31-3cd95df1d376","http://www.mendeley.com/documents/?uuid=0bfdb70b-047e-4f09-9b6d-f4cb385d8b39","http://www.mendeley.com/documents/?uuid=8ae8f66d-9288-49b8-8aef-0c25ba65dd41"]},{"id":"ITEM-2","itemData":{"DOI":"https://doi.org/10.1016/j.foreco.2021.119966","ISSN":"0378-1127","abstract":"The ongoing global warming and associated drying are shaping the fate of forests worldwide. While processes of tree mortality are visible and studied, a decrease in forest regeneration is mostly overlooked, although equally deleterious. Populations at the edge of tree species distribution areas are at higher risk and are hence hotspots for species extinctions. Here we use a semi-arid pine forest growing at the timberline edge of forest existence as a model for forest survival under warming and drying conditions. Seedling recruitment, including seed germination, seedling survivorship, and multiyear seedling growth, were measured along six consecutive years. To pinpoint the role of drought, we designed a field experiment, manipulating stand density at three levels and grazing regimes. Seed germination was high across all studied plots, but seedling survivorship and multiyear seedling growth were near-zero. Stand density and grazing exclusion positively affected germination. Seedling survivorship was higher in wetter years. Multiyear seedling growth was stunted by grazing, and seedling height was distributed differently across different stand densities. Our data indicate that seedling survivorship during the first dry season acts as a bottleneck for forest existence at the dry and hot edge of current forest distribution. We also quantified the roles of other stressors such as shading, and highlighted the eliminating role of grazing on multiyear seedling growth. Forest regeneration should be more closely monitored in sensitive populations, as climate change-driven forest loss can happen even without mature tree mortality.","author":[{"dropping-particle":"","family":"Pozner","given":"Ella","non-dropping-particle":"","parse-names":false,"suffix":""},{"dropping-particle":"","family":"Bar-On","given":"Peleg","non-dropping-particle":"","parse-names":false,"suffix":""},{"dropping-particle":"","family":"Livne-Luzon","given":"Stav","non-dropping-particle":"","parse-names":false,"suffix":""},{"dropping-particle":"","family":"Moran","given":"Uri","non-dropping-particle":"","parse-names":false,"suffix":""},{"dropping-particle":"","family":"Tsamir-Rimon","given":"Mor","non-dropping-particle":"","parse-names":false,"suffix":""},{"dropping-particle":"","family":"Dener","given":"Efrat","non-dropping-particle":"","parse-names":false,"suffix":""},{"dropping-particle":"","family":"Schwartz","given":"Efrat","non-dropping-particle":"","parse-names":false,"suffix":""},{"dropping-particle":"","family":"Rotenberg","given":"Eyal","non-dropping-particle":"","parse-names":false,"suffix":""},{"dropping-particle":"","family":"Tatarinov","given":"Fyodor","non-dropping-particle":"","parse-names":false,"suffix":""},{"dropping-particle":"","family":"Preisler","given":"Yakir","non-dropping-particle":"","parse-names":false,"suffix":""},{"dropping-particle":"","family":"Zecharia","given":"Nitai","non-dropping-particle":"","parse-names":false,"suffix":""},{"dropping-particle":"","family":"Osem","given":"Yagil","non-dropping-particle":"","parse-names":false,"suffix":""},{"dropping-particle":"","family":"Yakir","given":"Dan","non-dropping-particle":"","parse-names":false,"suffix":""},{"dropping-particle":"","family":"Klein","given":"Tamir","non-dropping-particle":"","parse-names":false,"suffix":""}],"container-title":"Forest Ecology and Management","id":"ITEM-2","issued":{"date-parts":[["2022"]]},"page":"119966","title":"A hidden mechanism of forest loss under climate change: The role of drought in eliminating forest regeneration at the edge of its distribution","type":"article-journal","volume":"506"},"uris":["http://www.mendeley.com/documents/?uuid=f81d519f-879f-4e5e-a492-fe2e63d26cee","http://www.mendeley.com/documents/?uuid=b74fd313-97d6-4cdd-aee4-ca82b7c3bf13"]}],"mendeley":{"formattedCitation":"(Fassnacht et al., 2016; Pozner et al., 2022)","plainTextFormattedCitation":"(Fassnacht et al., 2016; Pozner et al., 2022)","previouslyFormattedCitation":"[36,37]"},"properties":{"noteIndex":0},"schema":"https://github.com/citation-style-language/schema/raw/master/csl-citation.json"}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(Fassnacht et al., 2016; Pozner et al., 2022)</w:t>
      </w:r>
      <w:r w:rsidRPr="004E0A0D">
        <w:rPr>
          <w:rFonts w:asciiTheme="minorBidi" w:hAnsiTheme="minorBidi"/>
        </w:rPr>
        <w:fldChar w:fldCharType="end"/>
      </w:r>
      <w:r w:rsidRPr="004E0A0D">
        <w:rPr>
          <w:rFonts w:asciiTheme="minorBidi" w:hAnsiTheme="minorBidi"/>
          <w:lang w:bidi="en-US"/>
        </w:rPr>
        <w:t>.</w:t>
      </w:r>
    </w:p>
    <w:p w14:paraId="66329EF3" w14:textId="04519B6E" w:rsidR="00FF4076" w:rsidRPr="004E0A0D" w:rsidRDefault="00FF4076" w:rsidP="0084112C">
      <w:pPr>
        <w:spacing w:after="120" w:line="360" w:lineRule="auto"/>
        <w:jc w:val="both"/>
        <w:rPr>
          <w:rFonts w:asciiTheme="minorBidi" w:hAnsiTheme="minorBidi"/>
          <w:lang w:bidi="en-US"/>
        </w:rPr>
      </w:pPr>
      <w:r w:rsidRPr="004E0A0D">
        <w:rPr>
          <w:rFonts w:asciiTheme="minorBidi" w:hAnsiTheme="minorBidi"/>
          <w:lang w:bidi="en-US"/>
        </w:rPr>
        <w:t xml:space="preserve">Here, </w:t>
      </w:r>
      <w:del w:id="528" w:author="David Helman" w:date="2025-04-09T15:40:00Z">
        <w:r w:rsidRPr="004E0A0D" w:rsidDel="00A658D7">
          <w:rPr>
            <w:rFonts w:asciiTheme="minorBidi" w:hAnsiTheme="minorBidi"/>
            <w:lang w:bidi="en-US"/>
          </w:rPr>
          <w:delText xml:space="preserve">we </w:delText>
        </w:r>
      </w:del>
      <w:ins w:id="529" w:author="David Helman" w:date="2025-04-09T15:40:00Z">
        <w:r w:rsidR="00A658D7">
          <w:rPr>
            <w:rFonts w:asciiTheme="minorBidi" w:hAnsiTheme="minorBidi"/>
            <w:lang w:bidi="en-US"/>
          </w:rPr>
          <w:t>I</w:t>
        </w:r>
        <w:r w:rsidR="00A658D7" w:rsidRPr="004E0A0D">
          <w:rPr>
            <w:rFonts w:asciiTheme="minorBidi" w:hAnsiTheme="minorBidi"/>
            <w:lang w:bidi="en-US"/>
          </w:rPr>
          <w:t xml:space="preserve"> </w:t>
        </w:r>
      </w:ins>
      <w:del w:id="530" w:author="David Helman" w:date="2025-04-09T15:40:00Z">
        <w:r w:rsidRPr="004E0A0D" w:rsidDel="00A658D7">
          <w:rPr>
            <w:rFonts w:asciiTheme="minorBidi" w:hAnsiTheme="minorBidi"/>
            <w:lang w:bidi="en-US"/>
          </w:rPr>
          <w:delText>address</w:delText>
        </w:r>
      </w:del>
      <w:ins w:id="531" w:author="David Helman" w:date="2025-04-09T15:40:00Z">
        <w:r w:rsidR="00A658D7" w:rsidRPr="004E0A0D">
          <w:rPr>
            <w:rFonts w:asciiTheme="minorBidi" w:hAnsiTheme="minorBidi"/>
            <w:lang w:bidi="en-US"/>
          </w:rPr>
          <w:t>addres</w:t>
        </w:r>
        <w:r w:rsidR="00A658D7">
          <w:rPr>
            <w:rFonts w:asciiTheme="minorBidi" w:hAnsiTheme="minorBidi"/>
            <w:lang w:bidi="en-US"/>
          </w:rPr>
          <w:t>sed</w:t>
        </w:r>
      </w:ins>
      <w:r w:rsidRPr="004E0A0D">
        <w:rPr>
          <w:rFonts w:asciiTheme="minorBidi" w:hAnsiTheme="minorBidi"/>
          <w:lang w:bidi="en-US"/>
        </w:rPr>
        <w:t xml:space="preserve"> the above research gap by examining the use of high-spatial-resolution UAV-derived hyperspectral imagery taken over a year in open-field experimental plots to assess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five key Mediterranean woody species. </w:t>
      </w:r>
      <w:del w:id="532" w:author="David Helman" w:date="2025-04-09T15:41:00Z">
        <w:r w:rsidRPr="004E0A0D" w:rsidDel="00A658D7">
          <w:rPr>
            <w:rFonts w:asciiTheme="minorBidi" w:hAnsiTheme="minorBidi"/>
            <w:lang w:bidi="en-US"/>
          </w:rPr>
          <w:delText xml:space="preserve">We </w:delText>
        </w:r>
      </w:del>
      <w:ins w:id="533" w:author="David Helman" w:date="2025-04-09T15:41:00Z">
        <w:r w:rsidR="00A658D7">
          <w:rPr>
            <w:rFonts w:asciiTheme="minorBidi" w:hAnsiTheme="minorBidi"/>
            <w:lang w:bidi="en-US"/>
          </w:rPr>
          <w:t>In this study, I</w:t>
        </w:r>
        <w:r w:rsidR="00A658D7" w:rsidRPr="004E0A0D">
          <w:rPr>
            <w:rFonts w:asciiTheme="minorBidi" w:hAnsiTheme="minorBidi"/>
            <w:lang w:bidi="en-US"/>
          </w:rPr>
          <w:t xml:space="preserve"> </w:t>
        </w:r>
      </w:ins>
      <w:r w:rsidRPr="004E0A0D">
        <w:rPr>
          <w:rFonts w:asciiTheme="minorBidi" w:hAnsiTheme="minorBidi"/>
          <w:lang w:bidi="en-US"/>
        </w:rPr>
        <w:t xml:space="preserve">developed machine learning models based on the hyperspectral data and field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measurements and compared the models with commonly used spectral indices to assess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t>
      </w:r>
      <w:del w:id="534" w:author="David Helman" w:date="2025-04-09T15:41:00Z">
        <w:r w:rsidRPr="004E0A0D" w:rsidDel="00A658D7">
          <w:rPr>
            <w:rFonts w:asciiTheme="minorBidi" w:hAnsiTheme="minorBidi"/>
            <w:lang w:bidi="en-US"/>
          </w:rPr>
          <w:delText>We evaluated t</w:delText>
        </w:r>
      </w:del>
      <w:ins w:id="535" w:author="David Helman" w:date="2025-04-09T15:41:00Z">
        <w:r w:rsidR="00A658D7">
          <w:rPr>
            <w:rFonts w:asciiTheme="minorBidi" w:hAnsiTheme="minorBidi"/>
            <w:lang w:bidi="en-US"/>
          </w:rPr>
          <w:t>T</w:t>
        </w:r>
      </w:ins>
      <w:r w:rsidRPr="004E0A0D">
        <w:rPr>
          <w:rFonts w:asciiTheme="minorBidi" w:hAnsiTheme="minorBidi"/>
          <w:lang w:bidi="en-US"/>
        </w:rPr>
        <w:t>he ability of spectral reflectance data and machine learning</w:t>
      </w:r>
      <w:r w:rsidRPr="004E0A0D" w:rsidDel="00061C49">
        <w:rPr>
          <w:rFonts w:asciiTheme="minorBidi" w:hAnsiTheme="minorBidi"/>
          <w:lang w:bidi="en-US"/>
        </w:rPr>
        <w:t xml:space="preserve"> </w:t>
      </w:r>
      <w:r w:rsidRPr="004E0A0D">
        <w:rPr>
          <w:rFonts w:asciiTheme="minorBidi" w:hAnsiTheme="minorBidi"/>
          <w:lang w:bidi="en-US"/>
        </w:rPr>
        <w:t xml:space="preserve">models to capture plot and species-specific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changes</w:t>
      </w:r>
      <w:ins w:id="536" w:author="David Helman" w:date="2025-04-09T15:41:00Z">
        <w:r w:rsidR="00A658D7">
          <w:rPr>
            <w:rFonts w:asciiTheme="minorBidi" w:hAnsiTheme="minorBidi"/>
            <w:lang w:bidi="en-US"/>
          </w:rPr>
          <w:t xml:space="preserve"> were </w:t>
        </w:r>
        <w:r w:rsidR="00A658D7" w:rsidRPr="004E0A0D">
          <w:rPr>
            <w:rFonts w:asciiTheme="minorBidi" w:hAnsiTheme="minorBidi"/>
            <w:lang w:bidi="en-US"/>
          </w:rPr>
          <w:t>evaluated</w:t>
        </w:r>
      </w:ins>
      <w:r w:rsidRPr="004E0A0D">
        <w:rPr>
          <w:rFonts w:asciiTheme="minorBidi" w:hAnsiTheme="minorBidi"/>
          <w:lang w:bidi="en-US"/>
        </w:rPr>
        <w:t xml:space="preserve">. </w:t>
      </w:r>
      <w:del w:id="537" w:author="David Helman" w:date="2025-04-09T15:51:00Z">
        <w:r w:rsidRPr="004E0A0D" w:rsidDel="00B86BF4">
          <w:rPr>
            <w:rFonts w:asciiTheme="minorBidi" w:hAnsiTheme="minorBidi"/>
            <w:lang w:bidi="en-US"/>
          </w:rPr>
          <w:delText xml:space="preserve">We </w:delText>
        </w:r>
      </w:del>
      <w:ins w:id="538" w:author="David Helman" w:date="2025-04-09T15:51:00Z">
        <w:r w:rsidR="00B86BF4">
          <w:rPr>
            <w:rFonts w:asciiTheme="minorBidi" w:hAnsiTheme="minorBidi"/>
            <w:lang w:bidi="en-US"/>
          </w:rPr>
          <w:t>The study was based on two</w:t>
        </w:r>
        <w:r w:rsidR="00B86BF4" w:rsidRPr="004E0A0D">
          <w:rPr>
            <w:rFonts w:asciiTheme="minorBidi" w:hAnsiTheme="minorBidi"/>
            <w:lang w:bidi="en-US"/>
          </w:rPr>
          <w:t xml:space="preserve"> </w:t>
        </w:r>
      </w:ins>
      <w:del w:id="539" w:author="David Helman" w:date="2025-04-09T15:51:00Z">
        <w:r w:rsidRPr="004E0A0D" w:rsidDel="00B86BF4">
          <w:rPr>
            <w:rFonts w:asciiTheme="minorBidi" w:hAnsiTheme="minorBidi"/>
            <w:lang w:bidi="en-US"/>
          </w:rPr>
          <w:delText xml:space="preserve">hypothesize </w:delText>
        </w:r>
      </w:del>
      <w:ins w:id="540" w:author="David Helman" w:date="2025-04-09T15:51:00Z">
        <w:r w:rsidR="00B86BF4" w:rsidRPr="004E0A0D">
          <w:rPr>
            <w:rFonts w:asciiTheme="minorBidi" w:hAnsiTheme="minorBidi"/>
            <w:lang w:bidi="en-US"/>
          </w:rPr>
          <w:t>hypothes</w:t>
        </w:r>
        <w:r w:rsidR="00B86BF4">
          <w:rPr>
            <w:rFonts w:asciiTheme="minorBidi" w:hAnsiTheme="minorBidi"/>
            <w:lang w:bidi="en-US"/>
          </w:rPr>
          <w:t>es:</w:t>
        </w:r>
        <w:r w:rsidR="00B86BF4" w:rsidRPr="004E0A0D">
          <w:rPr>
            <w:rFonts w:asciiTheme="minorBidi" w:hAnsiTheme="minorBidi"/>
            <w:lang w:bidi="en-US"/>
          </w:rPr>
          <w:t xml:space="preserve"> </w:t>
        </w:r>
        <w:r w:rsidR="00B86BF4">
          <w:rPr>
            <w:rFonts w:asciiTheme="minorBidi" w:hAnsiTheme="minorBidi"/>
            <w:lang w:bidi="en-US"/>
          </w:rPr>
          <w:t xml:space="preserve">(1) </w:t>
        </w:r>
      </w:ins>
      <w:r w:rsidRPr="004E0A0D">
        <w:rPr>
          <w:rFonts w:asciiTheme="minorBidi" w:hAnsiTheme="minorBidi"/>
          <w:lang w:bidi="en-US"/>
        </w:rPr>
        <w:t>that</w:t>
      </w:r>
      <w:del w:id="541" w:author="David Helman" w:date="2025-04-09T15:51:00Z">
        <w:r w:rsidRPr="004E0A0D" w:rsidDel="00B86BF4">
          <w:rPr>
            <w:rFonts w:asciiTheme="minorBidi" w:hAnsiTheme="minorBidi"/>
            <w:lang w:bidi="en-US"/>
          </w:rPr>
          <w:delText xml:space="preserve"> (i)</w:delText>
        </w:r>
      </w:del>
      <w:r w:rsidRPr="004E0A0D">
        <w:rPr>
          <w:rFonts w:asciiTheme="minorBidi" w:hAnsiTheme="minorBidi"/>
          <w:lang w:bidi="en-US"/>
        </w:rPr>
        <w:t xml:space="preser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would be easier to model for species with a broader range of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values than species displaying a narrow range of values</w:t>
      </w:r>
      <w:ins w:id="542" w:author="David Helman" w:date="2025-04-09T15:42:00Z">
        <w:r w:rsidR="00A658D7">
          <w:rPr>
            <w:rFonts w:asciiTheme="minorBidi" w:hAnsiTheme="minorBidi"/>
            <w:lang w:bidi="en-US"/>
          </w:rPr>
          <w:t>, and</w:t>
        </w:r>
      </w:ins>
      <w:del w:id="543" w:author="David Helman" w:date="2025-04-09T15:42:00Z">
        <w:r w:rsidRPr="004E0A0D" w:rsidDel="00A658D7">
          <w:rPr>
            <w:rFonts w:asciiTheme="minorBidi" w:hAnsiTheme="minorBidi"/>
            <w:lang w:bidi="en-US"/>
          </w:rPr>
          <w:delText>.</w:delText>
        </w:r>
      </w:del>
      <w:r w:rsidRPr="004E0A0D">
        <w:rPr>
          <w:rFonts w:asciiTheme="minorBidi" w:hAnsiTheme="minorBidi"/>
          <w:lang w:bidi="en-US"/>
        </w:rPr>
        <w:t xml:space="preserve"> </w:t>
      </w:r>
      <w:ins w:id="544" w:author="David Helman" w:date="2025-04-09T15:51:00Z">
        <w:r w:rsidR="00B86BF4">
          <w:rPr>
            <w:rFonts w:asciiTheme="minorBidi" w:hAnsiTheme="minorBidi"/>
            <w:lang w:bidi="en-US"/>
          </w:rPr>
          <w:t xml:space="preserve">(2) </w:t>
        </w:r>
      </w:ins>
      <w:del w:id="545" w:author="David Helman" w:date="2025-04-09T15:42:00Z">
        <w:r w:rsidRPr="004E0A0D" w:rsidDel="00A658D7">
          <w:rPr>
            <w:rFonts w:asciiTheme="minorBidi" w:hAnsiTheme="minorBidi"/>
            <w:lang w:bidi="en-US"/>
          </w:rPr>
          <w:delText xml:space="preserve">We also hypothesize </w:delText>
        </w:r>
      </w:del>
      <w:r w:rsidRPr="004E0A0D">
        <w:rPr>
          <w:rFonts w:asciiTheme="minorBidi" w:hAnsiTheme="minorBidi"/>
          <w:lang w:bidi="en-US"/>
        </w:rPr>
        <w:t xml:space="preserve">that </w:t>
      </w:r>
      <w:del w:id="546" w:author="David Helman" w:date="2025-04-09T15:51:00Z">
        <w:r w:rsidRPr="004E0A0D" w:rsidDel="00B86BF4">
          <w:rPr>
            <w:rFonts w:asciiTheme="minorBidi" w:hAnsiTheme="minorBidi"/>
            <w:lang w:bidi="en-US"/>
          </w:rPr>
          <w:delText xml:space="preserve">(ii) </w:delText>
        </w:r>
      </w:del>
      <w:r w:rsidRPr="004E0A0D">
        <w:rPr>
          <w:rFonts w:asciiTheme="minorBidi" w:hAnsiTheme="minorBidi"/>
          <w:lang w:bidi="en-US"/>
        </w:rPr>
        <w:t xml:space="preserve">machine learning algorithms should significantly enhance the ability to predict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compared to simple linear regression models using spectral indices, particularly those based on non-linear relationships.</w:t>
      </w:r>
      <w:ins w:id="547" w:author="David Helman" w:date="2025-04-09T15:52:00Z">
        <w:r w:rsidR="008514DD">
          <w:rPr>
            <w:rFonts w:asciiTheme="minorBidi" w:hAnsiTheme="minorBidi"/>
            <w:lang w:bidi="en-US"/>
          </w:rPr>
          <w:t xml:space="preserve"> Following is a detailed description of the research questions, objectives, and hypotheses. </w:t>
        </w:r>
      </w:ins>
    </w:p>
    <w:p w14:paraId="180BAF87" w14:textId="5695E5AB" w:rsidR="00EC3467" w:rsidRPr="004E0A0D" w:rsidRDefault="00EC3467" w:rsidP="0084112C">
      <w:pPr>
        <w:spacing w:line="360" w:lineRule="auto"/>
        <w:jc w:val="both"/>
        <w:rPr>
          <w:rFonts w:asciiTheme="minorBidi" w:hAnsiTheme="minorBidi"/>
          <w:lang w:bidi="en-US"/>
        </w:rPr>
      </w:pPr>
    </w:p>
    <w:bookmarkEnd w:id="527"/>
    <w:p w14:paraId="3D3AF7FD" w14:textId="77777777" w:rsidR="001668F8" w:rsidRDefault="001668F8" w:rsidP="0084112C">
      <w:pPr>
        <w:spacing w:after="160" w:line="259" w:lineRule="auto"/>
        <w:rPr>
          <w:rFonts w:asciiTheme="minorBidi" w:hAnsiTheme="minorBidi"/>
          <w:i/>
          <w:iCs/>
        </w:rPr>
      </w:pPr>
      <w:r>
        <w:rPr>
          <w:rFonts w:asciiTheme="minorBidi" w:hAnsiTheme="minorBidi"/>
        </w:rPr>
        <w:br w:type="page"/>
      </w:r>
    </w:p>
    <w:p w14:paraId="25CB38C8" w14:textId="3B1FFADC" w:rsidR="0055454A" w:rsidRPr="004E0A0D" w:rsidRDefault="006D4B9A" w:rsidP="0084112C">
      <w:pPr>
        <w:pStyle w:val="2"/>
        <w:spacing w:after="120"/>
        <w:jc w:val="both"/>
        <w:rPr>
          <w:rFonts w:asciiTheme="minorBidi" w:hAnsiTheme="minorBidi"/>
        </w:rPr>
      </w:pPr>
      <w:bookmarkStart w:id="548" w:name="_Toc200519661"/>
      <w:r w:rsidRPr="004E0A0D">
        <w:rPr>
          <w:rFonts w:asciiTheme="minorBidi" w:hAnsiTheme="minorBidi"/>
        </w:rPr>
        <w:lastRenderedPageBreak/>
        <w:t xml:space="preserve">1.1. </w:t>
      </w:r>
      <w:r w:rsidRPr="004E0A0D">
        <w:rPr>
          <w:rStyle w:val="20"/>
          <w:rFonts w:asciiTheme="minorBidi" w:hAnsiTheme="minorBidi"/>
          <w:i/>
          <w:iCs/>
        </w:rPr>
        <w:t xml:space="preserve">Research </w:t>
      </w:r>
      <w:r w:rsidR="000E285B">
        <w:rPr>
          <w:rStyle w:val="20"/>
          <w:rFonts w:asciiTheme="minorBidi" w:hAnsiTheme="minorBidi"/>
          <w:i/>
          <w:iCs/>
        </w:rPr>
        <w:t>Q</w:t>
      </w:r>
      <w:r w:rsidRPr="004E0A0D">
        <w:rPr>
          <w:rStyle w:val="20"/>
          <w:rFonts w:asciiTheme="minorBidi" w:hAnsiTheme="minorBidi"/>
          <w:i/>
          <w:iCs/>
        </w:rPr>
        <w:t>uestions</w:t>
      </w:r>
      <w:bookmarkEnd w:id="548"/>
    </w:p>
    <w:p w14:paraId="59187813" w14:textId="0C7D0BB0" w:rsidR="00B65D30" w:rsidRPr="004E0A0D" w:rsidRDefault="00B65D30" w:rsidP="0084112C">
      <w:pPr>
        <w:pStyle w:val="a5"/>
        <w:bidi w:val="0"/>
        <w:spacing w:after="120" w:line="360" w:lineRule="auto"/>
        <w:ind w:left="567" w:hanging="567"/>
        <w:jc w:val="both"/>
        <w:rPr>
          <w:rFonts w:asciiTheme="minorBidi" w:hAnsiTheme="minorBidi"/>
          <w:sz w:val="24"/>
          <w:szCs w:val="24"/>
        </w:rPr>
      </w:pPr>
      <w:r w:rsidRPr="004E0A0D">
        <w:rPr>
          <w:rFonts w:asciiTheme="minorBidi" w:hAnsiTheme="minorBidi"/>
          <w:i/>
          <w:iCs/>
          <w:sz w:val="24"/>
          <w:szCs w:val="24"/>
        </w:rPr>
        <w:t xml:space="preserve">RQ1.1: </w:t>
      </w:r>
      <w:r w:rsidRPr="004E0A0D">
        <w:rPr>
          <w:rFonts w:asciiTheme="minorBidi" w:hAnsiTheme="minorBidi"/>
          <w:sz w:val="24"/>
          <w:szCs w:val="24"/>
        </w:rPr>
        <w:t xml:space="preserve">How do drought conditions affect the seasonal patterns of </w:t>
      </w:r>
      <m:oMath>
        <m:r>
          <w:ins w:id="549" w:author="David Helman" w:date="2025-06-09T13:47:00Z">
            <w:rPr>
              <w:rFonts w:ascii="Cambria Math" w:hAnsi="Cambria Math"/>
            </w:rPr>
            <m:t>ψ</m:t>
          </w:ins>
        </m:r>
      </m:oMath>
      <w:ins w:id="550" w:author="David Helman" w:date="2025-06-09T13:47:00Z">
        <w:r w:rsidR="007F05E1" w:rsidRPr="004E0A0D">
          <w:rPr>
            <w:rFonts w:asciiTheme="minorBidi" w:hAnsiTheme="minorBidi"/>
            <w:vertAlign w:val="subscript"/>
          </w:rPr>
          <w:t>leaf</w:t>
        </w:r>
      </w:ins>
      <w:del w:id="551" w:author="David Helman" w:date="2025-06-09T13:47:00Z">
        <w:r w:rsidRPr="004E0A0D" w:rsidDel="007F05E1">
          <w:rPr>
            <w:rFonts w:asciiTheme="minorBidi" w:hAnsiTheme="minorBidi"/>
            <w:sz w:val="24"/>
            <w:szCs w:val="24"/>
          </w:rPr>
          <w:delText>leaf water potential</w:delText>
        </w:r>
      </w:del>
      <w:r w:rsidRPr="004E0A0D">
        <w:rPr>
          <w:rFonts w:asciiTheme="minorBidi" w:hAnsiTheme="minorBidi"/>
          <w:sz w:val="24"/>
          <w:szCs w:val="24"/>
        </w:rPr>
        <w:t xml:space="preserve"> in </w:t>
      </w:r>
      <w:del w:id="552" w:author="David Helman" w:date="2025-06-09T13:47:00Z">
        <w:r w:rsidRPr="004E0A0D" w:rsidDel="007F05E1">
          <w:rPr>
            <w:rFonts w:asciiTheme="minorBidi" w:hAnsiTheme="minorBidi"/>
            <w:sz w:val="24"/>
            <w:szCs w:val="24"/>
          </w:rPr>
          <w:delText>experimental plots</w:delText>
        </w:r>
      </w:del>
      <w:ins w:id="553" w:author="David Helman" w:date="2025-06-09T13:47:00Z">
        <w:r w:rsidR="007F05E1">
          <w:rPr>
            <w:rFonts w:asciiTheme="minorBidi" w:hAnsiTheme="minorBidi"/>
            <w:sz w:val="24"/>
            <w:szCs w:val="24"/>
          </w:rPr>
          <w:t>five key Mediterranean woody species</w:t>
        </w:r>
      </w:ins>
      <w:r w:rsidRPr="004E0A0D">
        <w:rPr>
          <w:rFonts w:asciiTheme="minorBidi" w:hAnsiTheme="minorBidi"/>
          <w:sz w:val="24"/>
          <w:szCs w:val="24"/>
        </w:rPr>
        <w:t>?</w:t>
      </w:r>
    </w:p>
    <w:p w14:paraId="4CD23E7B" w14:textId="661D44CC" w:rsidR="00B65D30" w:rsidRPr="004E0A0D" w:rsidRDefault="00B65D30" w:rsidP="0084112C">
      <w:pPr>
        <w:spacing w:after="120" w:line="360" w:lineRule="auto"/>
        <w:ind w:left="567" w:hanging="567"/>
        <w:jc w:val="both"/>
        <w:rPr>
          <w:rFonts w:asciiTheme="minorBidi" w:hAnsiTheme="minorBidi"/>
        </w:rPr>
      </w:pPr>
      <w:r w:rsidRPr="004E0A0D">
        <w:rPr>
          <w:rFonts w:asciiTheme="minorBidi" w:hAnsiTheme="minorBidi"/>
          <w:i/>
          <w:iCs/>
        </w:rPr>
        <w:t>RQ2.1:</w:t>
      </w:r>
      <w:r w:rsidRPr="004E0A0D">
        <w:rPr>
          <w:rFonts w:asciiTheme="minorBidi" w:hAnsiTheme="minorBidi"/>
        </w:rPr>
        <w:t xml:space="preserve"> What is the most effective method </w:t>
      </w:r>
      <w:ins w:id="554" w:author="David Helman" w:date="2025-06-09T13:49:00Z">
        <w:r w:rsidR="007F05E1">
          <w:rPr>
            <w:rFonts w:asciiTheme="minorBidi" w:hAnsiTheme="minorBidi"/>
          </w:rPr>
          <w:t xml:space="preserve">to </w:t>
        </w:r>
        <w:r w:rsidR="007F05E1" w:rsidRPr="004E0A0D">
          <w:rPr>
            <w:rFonts w:asciiTheme="minorBidi" w:hAnsiTheme="minorBidi"/>
          </w:rPr>
          <w:t xml:space="preserve">minimize </w:t>
        </w:r>
      </w:ins>
      <w:ins w:id="555" w:author="David Helman" w:date="2025-06-09T13:50:00Z">
        <w:r w:rsidR="007F05E1" w:rsidRPr="004E0A0D">
          <w:rPr>
            <w:rFonts w:asciiTheme="minorBidi" w:hAnsiTheme="minorBidi"/>
          </w:rPr>
          <w:t xml:space="preserve">hyperspectral interference </w:t>
        </w:r>
        <w:r w:rsidR="007F05E1">
          <w:rPr>
            <w:rFonts w:asciiTheme="minorBidi" w:hAnsiTheme="minorBidi"/>
          </w:rPr>
          <w:t xml:space="preserve">of </w:t>
        </w:r>
        <w:r w:rsidR="007F05E1" w:rsidRPr="004E0A0D">
          <w:rPr>
            <w:rFonts w:asciiTheme="minorBidi" w:hAnsiTheme="minorBidi"/>
          </w:rPr>
          <w:t xml:space="preserve">non-representative pixels </w:t>
        </w:r>
      </w:ins>
      <w:ins w:id="556" w:author="David Helman" w:date="2025-06-09T13:49:00Z">
        <w:r w:rsidR="007F05E1" w:rsidRPr="004E0A0D">
          <w:rPr>
            <w:rFonts w:asciiTheme="minorBidi" w:hAnsiTheme="minorBidi"/>
          </w:rPr>
          <w:t xml:space="preserve">from </w:t>
        </w:r>
      </w:ins>
      <w:del w:id="557" w:author="David Helman" w:date="2025-06-09T13:49:00Z">
        <w:r w:rsidRPr="004E0A0D" w:rsidDel="007F05E1">
          <w:rPr>
            <w:rFonts w:asciiTheme="minorBidi" w:hAnsiTheme="minorBidi"/>
          </w:rPr>
          <w:delText xml:space="preserve">for hyperspectral </w:delText>
        </w:r>
      </w:del>
      <w:del w:id="558" w:author="David Helman" w:date="2025-06-09T13:50:00Z">
        <w:r w:rsidRPr="004E0A0D" w:rsidDel="007F05E1">
          <w:rPr>
            <w:rFonts w:asciiTheme="minorBidi" w:hAnsiTheme="minorBidi"/>
          </w:rPr>
          <w:delText>imaging of</w:delText>
        </w:r>
      </w:del>
      <w:del w:id="559" w:author="David Helman" w:date="2025-06-09T13:51:00Z">
        <w:r w:rsidRPr="004E0A0D" w:rsidDel="007F05E1">
          <w:rPr>
            <w:rFonts w:asciiTheme="minorBidi" w:hAnsiTheme="minorBidi"/>
          </w:rPr>
          <w:delText xml:space="preserve"> </w:delText>
        </w:r>
      </w:del>
      <w:del w:id="560" w:author="David Helman" w:date="2025-06-09T13:49:00Z">
        <w:r w:rsidRPr="004E0A0D" w:rsidDel="007F05E1">
          <w:rPr>
            <w:rFonts w:asciiTheme="minorBidi" w:hAnsiTheme="minorBidi"/>
          </w:rPr>
          <w:delText xml:space="preserve">tree </w:delText>
        </w:r>
      </w:del>
      <w:ins w:id="561" w:author="David Helman" w:date="2025-06-09T13:49:00Z">
        <w:r w:rsidR="007F05E1">
          <w:rPr>
            <w:rFonts w:asciiTheme="minorBidi" w:hAnsiTheme="minorBidi"/>
          </w:rPr>
          <w:t>woody</w:t>
        </w:r>
        <w:r w:rsidR="007F05E1" w:rsidRPr="004E0A0D">
          <w:rPr>
            <w:rFonts w:asciiTheme="minorBidi" w:hAnsiTheme="minorBidi"/>
          </w:rPr>
          <w:t xml:space="preserve"> </w:t>
        </w:r>
      </w:ins>
      <w:r w:rsidRPr="004E0A0D">
        <w:rPr>
          <w:rFonts w:asciiTheme="minorBidi" w:hAnsiTheme="minorBidi"/>
        </w:rPr>
        <w:t>canopies</w:t>
      </w:r>
      <w:del w:id="562" w:author="David Helman" w:date="2025-06-09T13:50:00Z">
        <w:r w:rsidRPr="004E0A0D" w:rsidDel="007F05E1">
          <w:rPr>
            <w:rFonts w:asciiTheme="minorBidi" w:hAnsiTheme="minorBidi"/>
          </w:rPr>
          <w:delText xml:space="preserve"> that</w:delText>
        </w:r>
      </w:del>
      <w:del w:id="563" w:author="David Helman" w:date="2025-06-09T13:49:00Z">
        <w:r w:rsidRPr="004E0A0D" w:rsidDel="007F05E1">
          <w:rPr>
            <w:rFonts w:asciiTheme="minorBidi" w:hAnsiTheme="minorBidi"/>
          </w:rPr>
          <w:delText xml:space="preserve"> minimizes interference from non-representative pixels</w:delText>
        </w:r>
      </w:del>
      <w:r w:rsidRPr="004E0A0D">
        <w:rPr>
          <w:rFonts w:asciiTheme="minorBidi" w:hAnsiTheme="minorBidi"/>
        </w:rPr>
        <w:t>?</w:t>
      </w:r>
    </w:p>
    <w:p w14:paraId="38B3C768" w14:textId="20C9901F" w:rsidR="00B65D30" w:rsidRPr="004E0A0D" w:rsidRDefault="00B65D30" w:rsidP="0084112C">
      <w:pPr>
        <w:spacing w:after="120" w:line="360" w:lineRule="auto"/>
        <w:ind w:left="567" w:hanging="567"/>
        <w:jc w:val="both"/>
        <w:rPr>
          <w:rFonts w:asciiTheme="minorBidi" w:hAnsiTheme="minorBidi"/>
        </w:rPr>
      </w:pPr>
      <w:r w:rsidRPr="004E0A0D">
        <w:rPr>
          <w:rFonts w:asciiTheme="minorBidi" w:hAnsiTheme="minorBidi"/>
          <w:i/>
          <w:iCs/>
        </w:rPr>
        <w:t>RQ2.2:</w:t>
      </w:r>
      <w:r w:rsidRPr="004E0A0D">
        <w:rPr>
          <w:rFonts w:asciiTheme="minorBidi" w:hAnsiTheme="minorBidi"/>
        </w:rPr>
        <w:t xml:space="preserve"> Which spectral reflectance </w:t>
      </w:r>
      <w:ins w:id="564" w:author="David Helman" w:date="2025-06-09T13:51:00Z">
        <w:r w:rsidR="007F05E1">
          <w:rPr>
            <w:rFonts w:asciiTheme="minorBidi" w:hAnsiTheme="minorBidi"/>
          </w:rPr>
          <w:t>bands (</w:t>
        </w:r>
      </w:ins>
      <w:r w:rsidRPr="004E0A0D">
        <w:rPr>
          <w:rFonts w:asciiTheme="minorBidi" w:hAnsiTheme="minorBidi"/>
        </w:rPr>
        <w:t>wavelengths</w:t>
      </w:r>
      <w:ins w:id="565" w:author="David Helman" w:date="2025-06-09T13:51:00Z">
        <w:r w:rsidR="007F05E1">
          <w:rPr>
            <w:rFonts w:asciiTheme="minorBidi" w:hAnsiTheme="minorBidi"/>
          </w:rPr>
          <w:t>)</w:t>
        </w:r>
      </w:ins>
      <w:r w:rsidRPr="004E0A0D">
        <w:rPr>
          <w:rFonts w:asciiTheme="minorBidi" w:hAnsiTheme="minorBidi"/>
        </w:rPr>
        <w:t xml:space="preserve"> best contribute to an index accurately representing </w:t>
      </w:r>
      <w:del w:id="566" w:author="David Helman" w:date="2025-06-09T13:48:00Z">
        <w:r w:rsidRPr="004E0A0D" w:rsidDel="007F05E1">
          <w:rPr>
            <w:rFonts w:asciiTheme="minorBidi" w:hAnsiTheme="minorBidi"/>
          </w:rPr>
          <w:delText>tree leaf water potential (</w:delText>
        </w:r>
      </w:del>
      <m:oMath>
        <m:r>
          <w:rPr>
            <w:rFonts w:ascii="Cambria Math" w:hAnsi="Cambria Math"/>
          </w:rPr>
          <m:t>ψ</m:t>
        </m:r>
      </m:oMath>
      <w:r w:rsidRPr="004E0A0D">
        <w:rPr>
          <w:rFonts w:asciiTheme="minorBidi" w:hAnsiTheme="minorBidi"/>
          <w:sz w:val="21"/>
          <w:szCs w:val="21"/>
          <w:vertAlign w:val="subscript"/>
        </w:rPr>
        <w:t>leaf</w:t>
      </w:r>
      <w:del w:id="567" w:author="David Helman" w:date="2025-06-09T13:48:00Z">
        <w:r w:rsidRPr="004E0A0D" w:rsidDel="007F05E1">
          <w:rPr>
            <w:rFonts w:asciiTheme="minorBidi" w:hAnsiTheme="minorBidi"/>
          </w:rPr>
          <w:delText>)</w:delText>
        </w:r>
      </w:del>
      <w:r w:rsidRPr="004E0A0D">
        <w:rPr>
          <w:rFonts w:asciiTheme="minorBidi" w:hAnsiTheme="minorBidi"/>
        </w:rPr>
        <w:t>?</w:t>
      </w:r>
    </w:p>
    <w:p w14:paraId="6B0209DC" w14:textId="34359E2D" w:rsidR="00B65D30" w:rsidRPr="004E0A0D" w:rsidDel="007F05E1" w:rsidRDefault="00B65D30" w:rsidP="0084112C">
      <w:pPr>
        <w:spacing w:after="120" w:line="360" w:lineRule="auto"/>
        <w:ind w:left="567" w:hanging="567"/>
        <w:jc w:val="both"/>
        <w:rPr>
          <w:del w:id="568" w:author="David Helman" w:date="2025-06-09T13:48:00Z"/>
          <w:rFonts w:asciiTheme="minorBidi" w:hAnsiTheme="minorBidi"/>
        </w:rPr>
      </w:pPr>
      <w:del w:id="569" w:author="David Helman" w:date="2025-06-09T13:48:00Z">
        <w:r w:rsidRPr="004E0A0D" w:rsidDel="007F05E1">
          <w:rPr>
            <w:rFonts w:asciiTheme="minorBidi" w:hAnsiTheme="minorBidi"/>
            <w:i/>
            <w:iCs/>
          </w:rPr>
          <w:delText>RQ3.1:</w:delText>
        </w:r>
        <w:r w:rsidRPr="004E0A0D" w:rsidDel="007F05E1">
          <w:rPr>
            <w:rFonts w:asciiTheme="minorBidi" w:hAnsiTheme="minorBidi"/>
          </w:rPr>
          <w:delText xml:space="preserve"> Which satellite-derived spectral reflectance bands are most suitable for imaging and modeling drought stress in Mediterranean mixed forest plots?</w:delText>
        </w:r>
      </w:del>
    </w:p>
    <w:p w14:paraId="7D2F3E67" w14:textId="14011082" w:rsidR="00746846" w:rsidRPr="004E0A0D" w:rsidRDefault="00B65D30" w:rsidP="0084112C">
      <w:pPr>
        <w:spacing w:after="120" w:line="360" w:lineRule="auto"/>
        <w:ind w:left="567" w:hanging="567"/>
        <w:jc w:val="both"/>
        <w:rPr>
          <w:rFonts w:asciiTheme="minorBidi" w:hAnsiTheme="minorBidi"/>
        </w:rPr>
      </w:pPr>
      <w:r w:rsidRPr="004E0A0D">
        <w:rPr>
          <w:rFonts w:asciiTheme="minorBidi" w:hAnsiTheme="minorBidi"/>
          <w:i/>
          <w:iCs/>
        </w:rPr>
        <w:t>RQ</w:t>
      </w:r>
      <w:del w:id="570" w:author="David Helman" w:date="2025-06-09T13:48:00Z">
        <w:r w:rsidRPr="004E0A0D" w:rsidDel="007F05E1">
          <w:rPr>
            <w:rFonts w:asciiTheme="minorBidi" w:hAnsiTheme="minorBidi"/>
            <w:i/>
            <w:iCs/>
          </w:rPr>
          <w:delText>3</w:delText>
        </w:r>
      </w:del>
      <w:ins w:id="571" w:author="David Helman" w:date="2025-06-09T13:48:00Z">
        <w:r w:rsidR="007F05E1">
          <w:rPr>
            <w:rFonts w:asciiTheme="minorBidi" w:hAnsiTheme="minorBidi"/>
            <w:i/>
            <w:iCs/>
          </w:rPr>
          <w:t>2</w:t>
        </w:r>
      </w:ins>
      <w:r w:rsidRPr="004E0A0D">
        <w:rPr>
          <w:rFonts w:asciiTheme="minorBidi" w:hAnsiTheme="minorBidi"/>
          <w:i/>
          <w:iCs/>
        </w:rPr>
        <w:t>.</w:t>
      </w:r>
      <w:del w:id="572" w:author="David Helman" w:date="2025-06-09T13:48:00Z">
        <w:r w:rsidRPr="004E0A0D" w:rsidDel="007F05E1">
          <w:rPr>
            <w:rFonts w:asciiTheme="minorBidi" w:hAnsiTheme="minorBidi"/>
            <w:i/>
            <w:iCs/>
          </w:rPr>
          <w:delText>2</w:delText>
        </w:r>
      </w:del>
      <w:ins w:id="573" w:author="David Helman" w:date="2025-06-09T13:48:00Z">
        <w:r w:rsidR="007F05E1">
          <w:rPr>
            <w:rFonts w:asciiTheme="minorBidi" w:hAnsiTheme="minorBidi"/>
            <w:i/>
            <w:iCs/>
          </w:rPr>
          <w:t>3</w:t>
        </w:r>
      </w:ins>
      <w:r w:rsidRPr="004E0A0D">
        <w:rPr>
          <w:rFonts w:asciiTheme="minorBidi" w:hAnsiTheme="minorBidi"/>
          <w:i/>
          <w:iCs/>
        </w:rPr>
        <w:t>:</w:t>
      </w:r>
      <w:r w:rsidRPr="004E0A0D">
        <w:rPr>
          <w:rFonts w:asciiTheme="minorBidi" w:hAnsiTheme="minorBidi"/>
        </w:rPr>
        <w:t xml:space="preserve"> Can the coarser spatial resolution of satellites be used to assess drought stress in heterogeneous Mediterranean mixed forest stands for practical forest manag</w:t>
      </w:r>
      <w:bookmarkStart w:id="574" w:name="OLE_LINK18"/>
      <w:r w:rsidRPr="004E0A0D">
        <w:rPr>
          <w:rFonts w:asciiTheme="minorBidi" w:hAnsiTheme="minorBidi"/>
        </w:rPr>
        <w:t>ement?</w:t>
      </w:r>
      <w:bookmarkEnd w:id="574"/>
    </w:p>
    <w:p w14:paraId="4063AE97" w14:textId="4B2DB1E5" w:rsidR="006D4B9A" w:rsidRPr="004E0A0D" w:rsidRDefault="006D4B9A" w:rsidP="0084112C">
      <w:pPr>
        <w:spacing w:line="360" w:lineRule="auto"/>
        <w:jc w:val="both"/>
        <w:rPr>
          <w:rFonts w:asciiTheme="minorBidi" w:hAnsiTheme="minorBidi"/>
          <w:i/>
          <w:iCs/>
        </w:rPr>
      </w:pPr>
    </w:p>
    <w:p w14:paraId="2D276A34" w14:textId="568D957C" w:rsidR="006D4B9A" w:rsidRPr="004E0A0D" w:rsidRDefault="006D4B9A" w:rsidP="0084112C">
      <w:pPr>
        <w:pStyle w:val="2"/>
        <w:jc w:val="both"/>
        <w:rPr>
          <w:ins w:id="575" w:author="Eitan Fass" w:date="2024-05-05T16:59:00Z"/>
          <w:rFonts w:asciiTheme="minorBidi" w:hAnsiTheme="minorBidi"/>
        </w:rPr>
      </w:pPr>
      <w:bookmarkStart w:id="576" w:name="_Toc200519662"/>
      <w:r w:rsidRPr="004E0A0D">
        <w:rPr>
          <w:rFonts w:asciiTheme="minorBidi" w:hAnsiTheme="minorBidi"/>
        </w:rPr>
        <w:t xml:space="preserve">1.2. </w:t>
      </w:r>
      <w:bookmarkStart w:id="577" w:name="_Toc165912483"/>
      <w:ins w:id="578" w:author="Eitan Fass" w:date="2024-05-05T16:59:00Z">
        <w:r w:rsidRPr="004E0A0D">
          <w:rPr>
            <w:rFonts w:asciiTheme="minorBidi" w:hAnsiTheme="minorBidi"/>
          </w:rPr>
          <w:t xml:space="preserve">Research </w:t>
        </w:r>
      </w:ins>
      <w:r w:rsidR="000E285B">
        <w:rPr>
          <w:rFonts w:asciiTheme="minorBidi" w:hAnsiTheme="minorBidi"/>
        </w:rPr>
        <w:t>O</w:t>
      </w:r>
      <w:ins w:id="579" w:author="Eitan Fass" w:date="2024-05-05T16:59:00Z">
        <w:r w:rsidRPr="004E0A0D">
          <w:rPr>
            <w:rFonts w:asciiTheme="minorBidi" w:hAnsiTheme="minorBidi"/>
          </w:rPr>
          <w:t>bjectives</w:t>
        </w:r>
        <w:bookmarkEnd w:id="576"/>
        <w:bookmarkEnd w:id="577"/>
      </w:ins>
    </w:p>
    <w:p w14:paraId="729DBA30" w14:textId="47653B3A" w:rsidR="00B65D30" w:rsidRPr="004E0A0D" w:rsidRDefault="00B65D30" w:rsidP="0084112C">
      <w:pPr>
        <w:pStyle w:val="a5"/>
        <w:bidi w:val="0"/>
        <w:spacing w:after="120" w:line="360" w:lineRule="auto"/>
        <w:ind w:left="567" w:hanging="567"/>
        <w:jc w:val="both"/>
        <w:rPr>
          <w:rFonts w:asciiTheme="minorBidi" w:hAnsiTheme="minorBidi"/>
        </w:rPr>
      </w:pPr>
      <w:r w:rsidRPr="004E0A0D">
        <w:rPr>
          <w:rFonts w:asciiTheme="minorBidi" w:hAnsiTheme="minorBidi"/>
          <w:b/>
          <w:bCs/>
          <w:sz w:val="24"/>
          <w:szCs w:val="24"/>
        </w:rPr>
        <w:t>Ob1</w:t>
      </w:r>
      <w:r w:rsidRPr="004E0A0D">
        <w:rPr>
          <w:rFonts w:asciiTheme="minorBidi" w:hAnsiTheme="minorBidi"/>
          <w:b/>
          <w:bCs/>
          <w:sz w:val="24"/>
          <w:szCs w:val="24"/>
        </w:rPr>
        <w:tab/>
      </w:r>
      <w:bookmarkStart w:id="580" w:name="_Hlk168822877"/>
      <w:r w:rsidRPr="004E0A0D">
        <w:rPr>
          <w:rFonts w:asciiTheme="minorBidi" w:hAnsiTheme="minorBidi"/>
          <w:sz w:val="24"/>
          <w:szCs w:val="24"/>
        </w:rPr>
        <w:t xml:space="preserve">To monitor drought stress </w:t>
      </w:r>
      <w:ins w:id="581" w:author="David Helman" w:date="2025-06-09T13:43:00Z">
        <w:r w:rsidR="007F05E1">
          <w:rPr>
            <w:rFonts w:asciiTheme="minorBidi" w:hAnsiTheme="minorBidi"/>
            <w:sz w:val="24"/>
            <w:szCs w:val="24"/>
          </w:rPr>
          <w:t xml:space="preserve">via </w:t>
        </w:r>
      </w:ins>
      <m:oMath>
        <m:r>
          <w:ins w:id="582" w:author="David Helman" w:date="2025-06-09T13:43:00Z">
            <w:rPr>
              <w:rFonts w:ascii="Cambria Math" w:hAnsi="Cambria Math"/>
            </w:rPr>
            <m:t>ψ</m:t>
          </w:ins>
        </m:r>
      </m:oMath>
      <w:ins w:id="583" w:author="David Helman" w:date="2025-06-09T13:43:00Z">
        <w:r w:rsidR="007F05E1" w:rsidRPr="004E0A0D">
          <w:rPr>
            <w:rFonts w:asciiTheme="minorBidi" w:hAnsiTheme="minorBidi"/>
            <w:vertAlign w:val="subscript"/>
          </w:rPr>
          <w:t>leaf</w:t>
        </w:r>
        <w:r w:rsidR="007F05E1" w:rsidRPr="004E0A0D">
          <w:rPr>
            <w:rFonts w:asciiTheme="minorBidi" w:hAnsiTheme="minorBidi"/>
            <w:sz w:val="24"/>
            <w:szCs w:val="24"/>
          </w:rPr>
          <w:t xml:space="preserve"> </w:t>
        </w:r>
      </w:ins>
      <w:r w:rsidRPr="004E0A0D">
        <w:rPr>
          <w:rFonts w:asciiTheme="minorBidi" w:hAnsiTheme="minorBidi"/>
          <w:sz w:val="24"/>
          <w:szCs w:val="24"/>
        </w:rPr>
        <w:t xml:space="preserve">in </w:t>
      </w:r>
      <w:ins w:id="584" w:author="David Helman" w:date="2025-06-09T13:44:00Z">
        <w:r w:rsidR="007F05E1">
          <w:rPr>
            <w:rFonts w:asciiTheme="minorBidi" w:hAnsiTheme="minorBidi"/>
            <w:sz w:val="24"/>
            <w:szCs w:val="24"/>
          </w:rPr>
          <w:t xml:space="preserve">five key woody species of a </w:t>
        </w:r>
      </w:ins>
      <w:r w:rsidRPr="004E0A0D">
        <w:rPr>
          <w:rFonts w:asciiTheme="minorBidi" w:hAnsiTheme="minorBidi"/>
          <w:sz w:val="24"/>
          <w:szCs w:val="24"/>
        </w:rPr>
        <w:t>Mediterranean mixed forest</w:t>
      </w:r>
      <w:ins w:id="585" w:author="David Helman" w:date="2025-06-09T13:44:00Z">
        <w:r w:rsidR="007F05E1">
          <w:rPr>
            <w:rFonts w:asciiTheme="minorBidi" w:hAnsiTheme="minorBidi"/>
            <w:sz w:val="24"/>
            <w:szCs w:val="24"/>
          </w:rPr>
          <w:t xml:space="preserve"> in Israel</w:t>
        </w:r>
      </w:ins>
      <w:del w:id="586" w:author="David Helman" w:date="2025-06-09T13:44:00Z">
        <w:r w:rsidRPr="004E0A0D" w:rsidDel="007F05E1">
          <w:rPr>
            <w:rFonts w:asciiTheme="minorBidi" w:hAnsiTheme="minorBidi"/>
            <w:sz w:val="24"/>
            <w:szCs w:val="24"/>
          </w:rPr>
          <w:delText xml:space="preserve"> plots</w:delText>
        </w:r>
      </w:del>
      <w:r w:rsidRPr="004E0A0D">
        <w:rPr>
          <w:rFonts w:asciiTheme="minorBidi" w:hAnsiTheme="minorBidi"/>
          <w:sz w:val="24"/>
          <w:szCs w:val="24"/>
        </w:rPr>
        <w:t>.</w:t>
      </w:r>
      <w:bookmarkEnd w:id="580"/>
    </w:p>
    <w:p w14:paraId="288260E6" w14:textId="59689C13" w:rsidR="00B65D30" w:rsidRPr="004E0A0D" w:rsidRDefault="00B65D30" w:rsidP="0084112C">
      <w:pPr>
        <w:spacing w:after="120" w:line="360" w:lineRule="auto"/>
        <w:ind w:left="567" w:hanging="567"/>
        <w:jc w:val="both"/>
        <w:rPr>
          <w:rFonts w:asciiTheme="minorBidi" w:hAnsiTheme="minorBidi"/>
          <w:b/>
          <w:bCs/>
        </w:rPr>
      </w:pPr>
      <w:r w:rsidRPr="004E0A0D">
        <w:rPr>
          <w:rFonts w:asciiTheme="minorBidi" w:hAnsiTheme="minorBidi"/>
          <w:b/>
          <w:bCs/>
        </w:rPr>
        <w:t>Ob2</w:t>
      </w:r>
      <w:r w:rsidRPr="004E0A0D">
        <w:rPr>
          <w:rFonts w:asciiTheme="minorBidi" w:hAnsiTheme="minorBidi"/>
        </w:rPr>
        <w:t xml:space="preserve"> </w:t>
      </w:r>
      <w:r w:rsidRPr="004E0A0D">
        <w:rPr>
          <w:rFonts w:asciiTheme="minorBidi" w:hAnsiTheme="minorBidi"/>
        </w:rPr>
        <w:tab/>
      </w:r>
      <w:bookmarkStart w:id="587" w:name="_Hlk168822970"/>
      <w:r w:rsidRPr="004E0A0D">
        <w:rPr>
          <w:rFonts w:asciiTheme="minorBidi" w:hAnsiTheme="minorBidi"/>
        </w:rPr>
        <w:t xml:space="preserve">To </w:t>
      </w:r>
      <w:del w:id="588" w:author="David Helman" w:date="2025-06-09T13:45:00Z">
        <w:r w:rsidRPr="004E0A0D" w:rsidDel="007F05E1">
          <w:rPr>
            <w:rFonts w:asciiTheme="minorBidi" w:hAnsiTheme="minorBidi"/>
          </w:rPr>
          <w:delText xml:space="preserve">perform hyperspectral imaging and </w:delText>
        </w:r>
      </w:del>
      <w:r w:rsidRPr="004E0A0D">
        <w:rPr>
          <w:rFonts w:asciiTheme="minorBidi" w:hAnsiTheme="minorBidi"/>
        </w:rPr>
        <w:t>model</w:t>
      </w:r>
      <w:del w:id="589" w:author="David Helman" w:date="2025-06-09T13:45:00Z">
        <w:r w:rsidRPr="004E0A0D" w:rsidDel="007F05E1">
          <w:rPr>
            <w:rFonts w:asciiTheme="minorBidi" w:hAnsiTheme="minorBidi"/>
          </w:rPr>
          <w:delText>ing</w:delText>
        </w:r>
      </w:del>
      <w:r w:rsidRPr="004E0A0D">
        <w:rPr>
          <w:rFonts w:asciiTheme="minorBidi" w:hAnsiTheme="minorBidi"/>
        </w:rPr>
        <w:t xml:space="preserve"> </w:t>
      </w:r>
      <w:del w:id="590" w:author="David Helman" w:date="2025-06-09T13:45:00Z">
        <w:r w:rsidRPr="004E0A0D" w:rsidDel="007F05E1">
          <w:rPr>
            <w:rFonts w:asciiTheme="minorBidi" w:hAnsiTheme="minorBidi"/>
          </w:rPr>
          <w:delText xml:space="preserve">of </w:delText>
        </w:r>
      </w:del>
      <m:oMath>
        <m:r>
          <w:ins w:id="591" w:author="David Helman" w:date="2025-06-09T13:44:00Z">
            <w:rPr>
              <w:rFonts w:ascii="Cambria Math" w:hAnsi="Cambria Math"/>
            </w:rPr>
            <m:t>ψ</m:t>
          </w:ins>
        </m:r>
      </m:oMath>
      <w:ins w:id="592" w:author="David Helman" w:date="2025-06-09T13:44:00Z">
        <w:r w:rsidR="007F05E1" w:rsidRPr="004E0A0D">
          <w:rPr>
            <w:rFonts w:asciiTheme="minorBidi" w:hAnsiTheme="minorBidi"/>
            <w:vertAlign w:val="subscript"/>
          </w:rPr>
          <w:t>leaf</w:t>
        </w:r>
      </w:ins>
      <w:del w:id="593" w:author="David Helman" w:date="2025-06-09T13:44:00Z">
        <w:r w:rsidRPr="004E0A0D" w:rsidDel="007F05E1">
          <w:rPr>
            <w:rFonts w:asciiTheme="minorBidi" w:hAnsiTheme="minorBidi"/>
          </w:rPr>
          <w:delText>drought stress</w:delText>
        </w:r>
      </w:del>
      <w:r w:rsidRPr="004E0A0D">
        <w:rPr>
          <w:rFonts w:asciiTheme="minorBidi" w:hAnsiTheme="minorBidi"/>
        </w:rPr>
        <w:t xml:space="preserve"> </w:t>
      </w:r>
      <w:del w:id="594" w:author="David Helman" w:date="2025-06-09T13:46:00Z">
        <w:r w:rsidRPr="004E0A0D" w:rsidDel="007F05E1">
          <w:rPr>
            <w:rFonts w:asciiTheme="minorBidi" w:hAnsiTheme="minorBidi"/>
          </w:rPr>
          <w:delText xml:space="preserve">from </w:delText>
        </w:r>
      </w:del>
      <w:ins w:id="595" w:author="David Helman" w:date="2025-06-09T13:46:00Z">
        <w:r w:rsidR="007F05E1">
          <w:rPr>
            <w:rFonts w:asciiTheme="minorBidi" w:hAnsiTheme="minorBidi"/>
          </w:rPr>
          <w:t>using</w:t>
        </w:r>
        <w:r w:rsidR="007F05E1" w:rsidRPr="004E0A0D">
          <w:rPr>
            <w:rFonts w:asciiTheme="minorBidi" w:hAnsiTheme="minorBidi"/>
          </w:rPr>
          <w:t xml:space="preserve"> </w:t>
        </w:r>
      </w:ins>
      <w:ins w:id="596" w:author="David Helman" w:date="2025-06-09T13:45:00Z">
        <w:r w:rsidR="007F05E1" w:rsidRPr="004E0A0D">
          <w:rPr>
            <w:rFonts w:asciiTheme="minorBidi" w:hAnsiTheme="minorBidi"/>
          </w:rPr>
          <w:t xml:space="preserve">hyperspectral </w:t>
        </w:r>
        <w:r w:rsidR="007F05E1">
          <w:rPr>
            <w:rFonts w:asciiTheme="minorBidi" w:hAnsiTheme="minorBidi"/>
          </w:rPr>
          <w:t>data</w:t>
        </w:r>
        <w:r w:rsidR="007F05E1" w:rsidRPr="004E0A0D">
          <w:rPr>
            <w:rFonts w:asciiTheme="minorBidi" w:hAnsiTheme="minorBidi"/>
          </w:rPr>
          <w:t xml:space="preserve"> </w:t>
        </w:r>
        <w:r w:rsidR="007F05E1">
          <w:rPr>
            <w:rFonts w:asciiTheme="minorBidi" w:hAnsiTheme="minorBidi"/>
          </w:rPr>
          <w:t>acquired</w:t>
        </w:r>
        <w:r w:rsidR="007F05E1" w:rsidRPr="004E0A0D">
          <w:rPr>
            <w:rFonts w:asciiTheme="minorBidi" w:hAnsiTheme="minorBidi"/>
          </w:rPr>
          <w:t xml:space="preserve"> </w:t>
        </w:r>
        <w:r w:rsidR="007F05E1">
          <w:rPr>
            <w:rFonts w:asciiTheme="minorBidi" w:hAnsiTheme="minorBidi"/>
          </w:rPr>
          <w:t xml:space="preserve">from a </w:t>
        </w:r>
      </w:ins>
      <w:ins w:id="597" w:author="David Helman" w:date="2025-06-09T13:46:00Z">
        <w:r w:rsidR="007F05E1">
          <w:rPr>
            <w:rFonts w:asciiTheme="minorBidi" w:hAnsiTheme="minorBidi"/>
          </w:rPr>
          <w:t xml:space="preserve">sensor onboard a </w:t>
        </w:r>
      </w:ins>
      <w:r w:rsidRPr="004E0A0D">
        <w:rPr>
          <w:rFonts w:asciiTheme="minorBidi" w:hAnsiTheme="minorBidi"/>
        </w:rPr>
        <w:t>drone</w:t>
      </w:r>
      <w:ins w:id="598" w:author="David Helman" w:date="2025-06-09T13:46:00Z">
        <w:r w:rsidR="007F05E1">
          <w:rPr>
            <w:rFonts w:asciiTheme="minorBidi" w:hAnsiTheme="minorBidi"/>
          </w:rPr>
          <w:t xml:space="preserve"> </w:t>
        </w:r>
      </w:ins>
      <w:del w:id="599" w:author="David Helman" w:date="2025-06-09T13:46:00Z">
        <w:r w:rsidRPr="004E0A0D" w:rsidDel="007F05E1">
          <w:rPr>
            <w:rFonts w:asciiTheme="minorBidi" w:hAnsiTheme="minorBidi"/>
          </w:rPr>
          <w:delText xml:space="preserve"> </w:delText>
        </w:r>
      </w:del>
      <w:del w:id="600" w:author="David Helman" w:date="2025-06-09T13:45:00Z">
        <w:r w:rsidRPr="004E0A0D" w:rsidDel="007F05E1">
          <w:rPr>
            <w:rFonts w:asciiTheme="minorBidi" w:hAnsiTheme="minorBidi"/>
          </w:rPr>
          <w:delText xml:space="preserve">level </w:delText>
        </w:r>
      </w:del>
      <w:r w:rsidRPr="004E0A0D">
        <w:rPr>
          <w:rFonts w:asciiTheme="minorBidi" w:hAnsiTheme="minorBidi"/>
        </w:rPr>
        <w:t>(high spatial resolution)</w:t>
      </w:r>
      <w:ins w:id="601" w:author="David Helman" w:date="2025-06-09T13:46:00Z">
        <w:r w:rsidR="007F05E1">
          <w:rPr>
            <w:rFonts w:asciiTheme="minorBidi" w:hAnsiTheme="minorBidi"/>
          </w:rPr>
          <w:t xml:space="preserve"> and translate the model for use with a coarser resolution satellite imaging</w:t>
        </w:r>
      </w:ins>
      <w:r w:rsidRPr="004E0A0D">
        <w:rPr>
          <w:rFonts w:asciiTheme="minorBidi" w:hAnsiTheme="minorBidi"/>
        </w:rPr>
        <w:t>.</w:t>
      </w:r>
    </w:p>
    <w:bookmarkEnd w:id="587"/>
    <w:p w14:paraId="1EB9836F" w14:textId="06EABD51" w:rsidR="0055454A" w:rsidRPr="004E0A0D" w:rsidDel="007F05E1" w:rsidRDefault="00B65D30" w:rsidP="0084112C">
      <w:pPr>
        <w:spacing w:after="120" w:line="360" w:lineRule="auto"/>
        <w:ind w:left="567" w:hanging="567"/>
        <w:jc w:val="both"/>
        <w:rPr>
          <w:del w:id="602" w:author="David Helman" w:date="2025-06-09T13:47:00Z"/>
          <w:rFonts w:asciiTheme="minorBidi" w:hAnsiTheme="minorBidi"/>
          <w:b/>
          <w:bCs/>
        </w:rPr>
      </w:pPr>
      <w:del w:id="603" w:author="David Helman" w:date="2025-06-09T13:47:00Z">
        <w:r w:rsidRPr="004E0A0D" w:rsidDel="007F05E1">
          <w:rPr>
            <w:rFonts w:asciiTheme="minorBidi" w:hAnsiTheme="minorBidi"/>
            <w:b/>
            <w:bCs/>
          </w:rPr>
          <w:delText>Ob3</w:delText>
        </w:r>
        <w:r w:rsidRPr="004E0A0D" w:rsidDel="007F05E1">
          <w:rPr>
            <w:rFonts w:asciiTheme="minorBidi" w:hAnsiTheme="minorBidi"/>
          </w:rPr>
          <w:tab/>
        </w:r>
        <w:bookmarkStart w:id="604" w:name="_Hlk168823092"/>
        <w:r w:rsidRPr="004E0A0D" w:rsidDel="007F05E1">
          <w:rPr>
            <w:rFonts w:asciiTheme="minorBidi" w:hAnsiTheme="minorBidi"/>
          </w:rPr>
          <w:delText>To establish a model that could detect drought stress in forest plots at the satellite level.</w:delText>
        </w:r>
        <w:bookmarkEnd w:id="604"/>
      </w:del>
    </w:p>
    <w:p w14:paraId="4579FFDC" w14:textId="77777777" w:rsidR="00B65D30" w:rsidRPr="004E0A0D" w:rsidRDefault="00B65D30" w:rsidP="0084112C">
      <w:pPr>
        <w:spacing w:after="120" w:line="360" w:lineRule="auto"/>
        <w:ind w:left="567" w:hanging="567"/>
        <w:jc w:val="both"/>
        <w:rPr>
          <w:rFonts w:asciiTheme="minorBidi" w:hAnsiTheme="minorBidi"/>
          <w:b/>
          <w:bCs/>
        </w:rPr>
      </w:pPr>
    </w:p>
    <w:p w14:paraId="51AF2515" w14:textId="17EB78C5" w:rsidR="006D4B9A" w:rsidRPr="004E0A0D" w:rsidRDefault="006D4B9A" w:rsidP="0084112C">
      <w:pPr>
        <w:pStyle w:val="2"/>
        <w:jc w:val="both"/>
        <w:rPr>
          <w:rStyle w:val="20"/>
          <w:rFonts w:asciiTheme="minorBidi" w:hAnsiTheme="minorBidi"/>
          <w:i/>
          <w:iCs/>
        </w:rPr>
      </w:pPr>
      <w:bookmarkStart w:id="605" w:name="_Toc200519663"/>
      <w:r w:rsidRPr="004E0A0D">
        <w:rPr>
          <w:rFonts w:asciiTheme="minorBidi" w:hAnsiTheme="minorBidi"/>
        </w:rPr>
        <w:t xml:space="preserve">1.3. </w:t>
      </w:r>
      <w:bookmarkStart w:id="606" w:name="_Toc165912484"/>
      <w:ins w:id="607" w:author="Eitan Fass" w:date="2024-05-05T16:59:00Z">
        <w:r w:rsidRPr="004E0A0D">
          <w:rPr>
            <w:rStyle w:val="20"/>
            <w:rFonts w:asciiTheme="minorBidi" w:hAnsiTheme="minorBidi"/>
            <w:i/>
            <w:iCs/>
          </w:rPr>
          <w:t xml:space="preserve">Research </w:t>
        </w:r>
        <w:del w:id="608" w:author="David Helman" w:date="2025-04-09T15:26:00Z">
          <w:r w:rsidRPr="004E0A0D" w:rsidDel="000E285B">
            <w:rPr>
              <w:rStyle w:val="20"/>
              <w:rFonts w:asciiTheme="minorBidi" w:hAnsiTheme="minorBidi"/>
              <w:i/>
              <w:iCs/>
            </w:rPr>
            <w:delText>h</w:delText>
          </w:r>
        </w:del>
      </w:ins>
      <w:ins w:id="609" w:author="David Helman" w:date="2025-04-09T15:26:00Z">
        <w:r w:rsidR="000E285B">
          <w:rPr>
            <w:rStyle w:val="20"/>
            <w:rFonts w:asciiTheme="minorBidi" w:hAnsiTheme="minorBidi"/>
            <w:i/>
            <w:iCs/>
          </w:rPr>
          <w:t>H</w:t>
        </w:r>
      </w:ins>
      <w:ins w:id="610" w:author="Eitan Fass" w:date="2024-05-05T16:59:00Z">
        <w:r w:rsidRPr="004E0A0D">
          <w:rPr>
            <w:rStyle w:val="20"/>
            <w:rFonts w:asciiTheme="minorBidi" w:hAnsiTheme="minorBidi"/>
            <w:i/>
            <w:iCs/>
          </w:rPr>
          <w:t>ypotheses</w:t>
        </w:r>
      </w:ins>
      <w:bookmarkEnd w:id="605"/>
      <w:bookmarkEnd w:id="606"/>
    </w:p>
    <w:p w14:paraId="7147E80A" w14:textId="3DDF8C9A" w:rsidR="00B65D30" w:rsidRPr="004E0A0D" w:rsidRDefault="00B65D30" w:rsidP="0084112C">
      <w:pPr>
        <w:spacing w:line="360" w:lineRule="auto"/>
        <w:jc w:val="both"/>
        <w:rPr>
          <w:rFonts w:asciiTheme="minorBidi" w:hAnsiTheme="minorBidi"/>
        </w:rPr>
      </w:pPr>
      <w:r w:rsidRPr="004E0A0D">
        <w:rPr>
          <w:rFonts w:asciiTheme="minorBidi" w:hAnsiTheme="minorBidi"/>
        </w:rPr>
        <w:t>Changes in tree status due to drought stress can be detected early from spectral signals. Thus, high spatial resolution hyperspectral data</w:t>
      </w:r>
      <w:r w:rsidRPr="004E0A0D">
        <w:rPr>
          <w:rFonts w:asciiTheme="minorBidi" w:hAnsiTheme="minorBidi"/>
          <w:b/>
          <w:bCs/>
        </w:rPr>
        <w:t xml:space="preserve"> </w:t>
      </w:r>
      <w:r w:rsidRPr="004E0A0D">
        <w:rPr>
          <w:rFonts w:asciiTheme="minorBidi" w:hAnsiTheme="minorBidi"/>
        </w:rPr>
        <w:t>acquired from sensors mounted on drones and satellites can be used to model water stress metrics</w:t>
      </w:r>
      <w:ins w:id="611" w:author="David Helman" w:date="2025-06-09T13:43:00Z">
        <w:r w:rsidR="007F05E1">
          <w:rPr>
            <w:rFonts w:asciiTheme="minorBidi" w:hAnsiTheme="minorBidi"/>
          </w:rPr>
          <w:t xml:space="preserve">, such as </w:t>
        </w:r>
      </w:ins>
      <m:oMath>
        <m:r>
          <w:ins w:id="612" w:author="David Helman" w:date="2025-06-09T13:43:00Z">
            <w:rPr>
              <w:rFonts w:ascii="Cambria Math" w:hAnsi="Cambria Math"/>
            </w:rPr>
            <m:t>ψ</m:t>
          </w:ins>
        </m:r>
      </m:oMath>
      <w:ins w:id="613" w:author="David Helman" w:date="2025-06-09T13:43:00Z">
        <w:r w:rsidR="007F05E1" w:rsidRPr="004E0A0D">
          <w:rPr>
            <w:rFonts w:asciiTheme="minorBidi" w:hAnsiTheme="minorBidi"/>
            <w:vertAlign w:val="subscript"/>
          </w:rPr>
          <w:t>leaf</w:t>
        </w:r>
      </w:ins>
      <w:r w:rsidRPr="004E0A0D">
        <w:rPr>
          <w:rFonts w:asciiTheme="minorBidi" w:hAnsiTheme="minorBidi"/>
        </w:rPr>
        <w:t xml:space="preserve"> </w:t>
      </w:r>
      <w:proofErr w:type="spellStart"/>
      <w:r w:rsidRPr="004E0A0D">
        <w:rPr>
          <w:rFonts w:asciiTheme="minorBidi" w:hAnsiTheme="minorBidi"/>
        </w:rPr>
        <w:t>as</w:t>
      </w:r>
      <w:proofErr w:type="spellEnd"/>
      <w:r w:rsidRPr="004E0A0D">
        <w:rPr>
          <w:rFonts w:asciiTheme="minorBidi" w:hAnsiTheme="minorBidi"/>
        </w:rPr>
        <w:t xml:space="preserve"> proxies of tree hydraulic failure, providing an early alert of potential tree die-offs. </w:t>
      </w:r>
      <w:r w:rsidR="00EC3467" w:rsidRPr="004E0A0D">
        <w:rPr>
          <w:rFonts w:asciiTheme="minorBidi" w:hAnsiTheme="minorBidi"/>
        </w:rPr>
        <w:t xml:space="preserve"> </w:t>
      </w:r>
    </w:p>
    <w:p w14:paraId="06ECF3A2" w14:textId="62535678" w:rsidR="006D4B9A" w:rsidRPr="004E0A0D" w:rsidRDefault="006D4B9A" w:rsidP="0084112C">
      <w:pPr>
        <w:tabs>
          <w:tab w:val="left" w:pos="1930"/>
        </w:tabs>
        <w:jc w:val="both"/>
        <w:rPr>
          <w:rStyle w:val="20"/>
          <w:rFonts w:asciiTheme="minorBidi" w:hAnsiTheme="minorBidi"/>
        </w:rPr>
      </w:pPr>
    </w:p>
    <w:p w14:paraId="322930F5" w14:textId="77777777" w:rsidR="00B65D30" w:rsidRPr="004E0A0D" w:rsidRDefault="00B65D30" w:rsidP="0084112C">
      <w:pPr>
        <w:tabs>
          <w:tab w:val="left" w:pos="1930"/>
        </w:tabs>
        <w:jc w:val="both"/>
        <w:rPr>
          <w:rStyle w:val="20"/>
          <w:rFonts w:asciiTheme="minorBidi" w:hAnsiTheme="minorBidi"/>
        </w:rPr>
      </w:pPr>
    </w:p>
    <w:p w14:paraId="6A016A2B" w14:textId="77777777" w:rsidR="004E0A0D" w:rsidRDefault="004E0A0D" w:rsidP="0084112C">
      <w:pPr>
        <w:spacing w:after="160" w:line="259" w:lineRule="auto"/>
        <w:rPr>
          <w:rFonts w:asciiTheme="minorBidi" w:hAnsiTheme="minorBidi"/>
          <w:b/>
          <w:bCs/>
        </w:rPr>
      </w:pPr>
      <w:r>
        <w:rPr>
          <w:rFonts w:asciiTheme="minorBidi" w:hAnsiTheme="minorBidi"/>
          <w:b/>
          <w:bCs/>
        </w:rPr>
        <w:br w:type="page"/>
      </w:r>
    </w:p>
    <w:p w14:paraId="22E248B9" w14:textId="2F5EE93D" w:rsidR="006D4B9A" w:rsidRPr="0084112C" w:rsidDel="000B2038" w:rsidRDefault="006D4B9A">
      <w:pPr>
        <w:pStyle w:val="1"/>
        <w:rPr>
          <w:del w:id="614" w:author="David Helman" w:date="2025-04-09T15:43:00Z"/>
          <w:rStyle w:val="10"/>
        </w:rPr>
        <w:pPrChange w:id="615" w:author="fishman netanel" w:date="2025-06-10T15:01:00Z">
          <w:pPr>
            <w:tabs>
              <w:tab w:val="left" w:pos="1930"/>
            </w:tabs>
            <w:spacing w:line="360" w:lineRule="auto"/>
            <w:jc w:val="both"/>
          </w:pPr>
        </w:pPrChange>
      </w:pPr>
      <w:bookmarkStart w:id="616" w:name="_Toc200519664"/>
      <w:r w:rsidRPr="0084112C">
        <w:rPr>
          <w:rStyle w:val="10"/>
          <w:b/>
          <w:rPrChange w:id="617" w:author="fishman netanel" w:date="2025-06-10T14:55:00Z">
            <w:rPr>
              <w:b/>
              <w:bCs/>
            </w:rPr>
          </w:rPrChange>
        </w:rPr>
        <w:lastRenderedPageBreak/>
        <w:t xml:space="preserve">2. </w:t>
      </w:r>
      <w:r w:rsidRPr="0084112C">
        <w:rPr>
          <w:rStyle w:val="10"/>
          <w:b/>
        </w:rPr>
        <w:t xml:space="preserve">Data and </w:t>
      </w:r>
      <w:del w:id="618" w:author="David Helman" w:date="2025-04-09T15:33:00Z">
        <w:r w:rsidRPr="0084112C" w:rsidDel="000E285B">
          <w:rPr>
            <w:rStyle w:val="10"/>
            <w:b/>
          </w:rPr>
          <w:delText>methods</w:delText>
        </w:r>
      </w:del>
      <w:ins w:id="619" w:author="David Helman" w:date="2025-04-09T15:33:00Z">
        <w:r w:rsidR="000E285B" w:rsidRPr="0084112C">
          <w:rPr>
            <w:rStyle w:val="10"/>
            <w:b/>
          </w:rPr>
          <w:t>Methods</w:t>
        </w:r>
      </w:ins>
      <w:bookmarkEnd w:id="616"/>
    </w:p>
    <w:p w14:paraId="65DEE6F4" w14:textId="334F006C" w:rsidR="00DB0F66" w:rsidRPr="004E0A0D" w:rsidRDefault="00DB0F66">
      <w:pPr>
        <w:pStyle w:val="1"/>
        <w:rPr>
          <w:rStyle w:val="10"/>
        </w:rPr>
        <w:pPrChange w:id="620" w:author="fishman netanel" w:date="2025-06-10T15:01:00Z">
          <w:pPr>
            <w:spacing w:line="360" w:lineRule="auto"/>
            <w:jc w:val="both"/>
          </w:pPr>
        </w:pPrChange>
      </w:pPr>
    </w:p>
    <w:p w14:paraId="4172A111" w14:textId="77777777" w:rsidR="00DB0F66" w:rsidRPr="004E0A0D" w:rsidRDefault="00DB0F66" w:rsidP="0084112C">
      <w:pPr>
        <w:pStyle w:val="2"/>
        <w:jc w:val="both"/>
        <w:rPr>
          <w:rFonts w:asciiTheme="minorBidi" w:hAnsiTheme="minorBidi"/>
          <w:lang w:bidi="en-US"/>
        </w:rPr>
      </w:pPr>
      <w:bookmarkStart w:id="621" w:name="_Toc200519665"/>
      <w:r w:rsidRPr="004E0A0D">
        <w:rPr>
          <w:rFonts w:asciiTheme="minorBidi" w:hAnsiTheme="minorBidi"/>
        </w:rPr>
        <w:t xml:space="preserve">2.1 </w:t>
      </w:r>
      <w:r w:rsidRPr="004E0A0D">
        <w:rPr>
          <w:rFonts w:asciiTheme="minorBidi" w:hAnsiTheme="minorBidi"/>
          <w:lang w:bidi="en-US"/>
        </w:rPr>
        <w:t>Study Site and Experimental Design</w:t>
      </w:r>
      <w:bookmarkEnd w:id="621"/>
    </w:p>
    <w:p w14:paraId="12BC96A2" w14:textId="2D25A155" w:rsidR="00746846" w:rsidRPr="004E0A0D" w:rsidRDefault="00DB0F66" w:rsidP="0084112C">
      <w:pPr>
        <w:spacing w:after="160" w:line="360" w:lineRule="auto"/>
        <w:jc w:val="both"/>
        <w:rPr>
          <w:rFonts w:asciiTheme="minorBidi" w:hAnsiTheme="minorBidi"/>
          <w:rtl/>
          <w:lang w:bidi="en-US"/>
        </w:rPr>
      </w:pPr>
      <w:r w:rsidRPr="004E0A0D">
        <w:rPr>
          <w:rFonts w:asciiTheme="minorBidi" w:hAnsiTheme="minorBidi"/>
          <w:lang w:bidi="en-US"/>
        </w:rPr>
        <w:t xml:space="preserve">The experiment was conducted in Yishi Forest, a semi-arid mixed Mediterranean forest in the Judean foothills, Israel </w:t>
      </w:r>
      <w:r w:rsidRPr="004E0A0D">
        <w:rPr>
          <w:rFonts w:asciiTheme="minorBidi" w:hAnsiTheme="minorBidi"/>
          <w:lang w:bidi="en-US"/>
        </w:rPr>
        <w:fldChar w:fldCharType="begin" w:fldLock="1"/>
      </w:r>
      <w:r w:rsidR="00921FCF" w:rsidRPr="004E0A0D">
        <w:rPr>
          <w:rFonts w:asciiTheme="minorBidi" w:hAnsiTheme="minorBidi"/>
          <w:lang w:bidi="en-US"/>
        </w:rPr>
        <w:instrText xml:space="preserve">ADDIN CSL_CITATION {"citationItems":[{"id":"ITEM-1","itemData":{"DOI":"https://doi.org/10.1111/gcb.17172","ISSN":"1354-1013","abstract":"Abstract Tree species differ in their carbon (C) allocation strategies during environmental change. Disentangling species-specific strategies and contribution to the C balance of mixed forests requires observations at the individual tree level. We measured a complete set of C pools and fluxes at the tree level in five tree species, conifers and broadleaves, co-existing in a mature evergreen mixed Mediterranean forest. Our study period included a drought year followed by an above-average wet year, offering an opportunity to test the effect of water availability on tree C allocation. We found that in comparison to the wet year, C uptake was lower in the dry year, C use was the same, and allocation to belowground sinks was higher. Among the five major C sinks, respiration was the largest (ca. 60%), while root exudation (ca. 10%) and reproduction (ca. 2%) were those that increased the most in the dry year. Most trees relied on stored starch for maintaining a stable soluble sugars balance, but no significant differences were detected in aboveground storage between dry and wet years. The detailed tree-level analysis of nonstructural carbohydrates and δ13C dynamics suggest interspecific differences in C allocation among fluxes and tissues, specifically in response to the varying water availability. Overall, our findings shed light on mixed forest physiological responses to drought, an increasing phenomenon under the ongoing climate change.","author":[{"dropping-particle":"","family":"Rog","given":"Ido","non-dropping-particle":"","parse-names":false,"suffix":""},{"dropping-particle":"","family":"Hilman","given":"Boaz","non-dropping-particle":"","parse-names":false,"suffix":""},{"dropping-particle":"","family":"Fox","given":"Hagar","non-dropping-particle":"","parse-names":false,"suffix":""},{"dropping-particle":"","family":"Yalin","given":"David","non-dropping-particle":"","parse-names":false,"suffix":""},{"dropping-particle":"","family":"Qubaja","given":"Rafat","non-dropping-particle":"","parse-names":false,"suffix":""},{"dropping-particle":"","family":"Klein","given":"Tamir","non-dropping-particle":"","parse-names":false,"suffix":""}],"container-title":"Global Change Biology","id":"ITEM-1","issue":"2","issued":{"date-parts":[["2024","2","1"]]},"page":"e17172","publisher":"John Wiley &amp; Sons, Ltd","title":"Increased belowground tree carbon allocation in a mature mixed forest in a dry versus a wet year","type":"article-journal","volume":"30"},"uris":["http://www.mendeley.com/documents/?uuid=6f350199-5f35-483a-a2f0-212dbcfe9582","http://www.mendeley.com/documents/?uuid=58283bd8-6b3b-4dac-8757-0146ca817d19","http://www.mendeley.com/documents/?uuid=94c542ae-ffe4-4918-ae01-e9ce58df77cd"]},{"id":"ITEM-2","itemData":{"DOI":"10.1016/j.agrformet.2019.02.014","ISSN":"01681923","abstract":"Among forest types, the Mediterranean maquis is specifically exposed to fluctuations in water availability. Therefore, monitoring the water-use patterns of its major tree species is key in quantifying the local and regional water balance. However, the traditional measurement methods of tree water-use at high spatial scales are difficult and labor-intensive, thus indirect methods become useful. Evaporation of water from the stomatal pores on the leaf surface involves evaporative cooling, and hence the differences between the leaf temperature and its surrounding air temperature (ΔT leaf-air ) can serve as a reliable estimator for tree water-use. Here, we used direct measurement of transpiration rate (E) with a gas exchange system, simultaneously with ground Thermal Infra-Red (TIR) imaging to study the relationship between ΔT leaf-air and E in dominant tree species of the Mediterranean maquis. Controlled experiments were conducted in parallel with measurements in the forest, on five tree species of contrasting leaf shapes (Conifers: Pinus halepensis; Cupressus sempervirens; Broadleaf: simple: Quercus calliprinos; Ceratonia siliqua; compound: Pistacia lentiscus). Next, we used a quantitative approach, applying a leaf energy balance model to estimate E from the TIR images and compared it to the direct measurement of the gas exchange system. We report evaporative cooling across the five species, replicated in tree saplings and in mature trees in the forest. The conifers were significantly cooler than broadleaves by up to </w:instrText>
      </w:r>
      <w:r w:rsidR="00921FCF" w:rsidRPr="004E0A0D">
        <w:rPr>
          <w:rFonts w:ascii="Cambria Math" w:hAnsi="Cambria Math" w:cs="Cambria Math"/>
          <w:lang w:bidi="en-US"/>
        </w:rPr>
        <w:instrText>∼</w:instrText>
      </w:r>
      <w:r w:rsidR="00921FCF" w:rsidRPr="004E0A0D">
        <w:rPr>
          <w:rFonts w:asciiTheme="minorBidi" w:hAnsiTheme="minorBidi"/>
          <w:lang w:bidi="en-US"/>
        </w:rPr>
        <w:instrText>4 °C and produced narrower ΔT leaf-air ranges. Estimations of E from ΔT leaf-air were relatively close to the observed E, with some overestimations. Our observations show that TIR imaging can detect transpiration-related differences in ΔT leaf-air among species and can be used to estimate E in natural environments. Yet, the dependence of ΔT leaf-air on E is species-specific and thus, empirical associations must be developed separately for each of the species.","author":[{"dropping-particle":"","family":"Lapidot","given":"Omri","non-dropping-particle":"","parse-names":false,"suffix":""},{"dropping-particle":"","family":"Ignat","given":"Timea","non-dropping-particle":"","parse-names":false,"suffix":""},{"dropping-particle":"","family":"Rud","given":"Ronit","non-dropping-particle":"","parse-names":false,"suffix":""},{"dropping-particle":"","family":"Rog","given":"Ido","non-dropping-particle":"","parse-names":false,"suffix":""},{"dropping-particle":"","family":"Alchanatis","given":"Victor","non-dropping-particle":"","parse-names":false,"suffix":""},{"dropping-particle":"","family":"Klein","given":"Tamir","non-dropping-particle":"","parse-names":false,"suffix":""}],"container-title":"Agricultural and Forest Meteorology","id":"ITEM-2","issue":"September 2018","issued":{"date-parts":[["2019"]]},"page":"285-294","publisher":"Elsevier","title":"Use of thermal imaging to detect evaporative cooling in coniferous and broadleaved tree species of the Mediterranean maquis","type":"article-journal","volume":"271"},"uris":["http://www.mendeley.com/documents/?uuid=70edbe7b-3240-4492-b2bb-abe37dcaf217"]}],"mendeley":{"formattedCitation":"(Lapidot et al., 2019; Rog et al., 2024)","plainTextFormattedCitation":"(Lapidot et al., 2019; Rog et al., 2024)","previouslyFormattedCitation":"[34,38]"},"properties":{"noteIndex":0},"schema":"https://github.com/citation-style-language/schema/raw/master/csl-citation.json"}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(Lapidot et al., 2019; Rog et al., 2024)</w:t>
      </w:r>
      <w:r w:rsidRPr="004E0A0D">
        <w:rPr>
          <w:rFonts w:asciiTheme="minorBidi" w:hAnsiTheme="minorBidi"/>
        </w:rPr>
        <w:fldChar w:fldCharType="end"/>
      </w:r>
      <w:r w:rsidRPr="004E0A0D">
        <w:rPr>
          <w:rFonts w:asciiTheme="minorBidi" w:hAnsiTheme="minorBidi"/>
          <w:lang w:bidi="en-US"/>
        </w:rPr>
        <w:t>.</w:t>
      </w:r>
      <w:r w:rsidRPr="004E0A0D" w:rsidDel="0058142F">
        <w:rPr>
          <w:rFonts w:asciiTheme="minorBidi" w:hAnsiTheme="minorBidi"/>
          <w:lang w:bidi="en-US"/>
        </w:rPr>
        <w:t xml:space="preserve"> </w:t>
      </w:r>
      <w:r w:rsidRPr="004E0A0D">
        <w:rPr>
          <w:rFonts w:asciiTheme="minorBidi" w:hAnsiTheme="minorBidi"/>
          <w:lang w:bidi="en-US"/>
        </w:rPr>
        <w:t>The forest is located 4 km south-west of Beit Shemesh, Israel (31° 43 ́N 34° 57 ́E, Fig. 1), and covers an area of ~650 ha with an average elevation of 300 m a.s.l. and a mean annual precipitation of 460 mm yr</w:t>
      </w:r>
      <w:r w:rsidRPr="004E0A0D">
        <w:rPr>
          <w:rFonts w:asciiTheme="minorBidi" w:hAnsiTheme="minorBidi"/>
          <w:vertAlign w:val="superscript"/>
          <w:lang w:bidi="en-US"/>
        </w:rPr>
        <w:t>−1</w:t>
      </w:r>
      <w:r w:rsidRPr="004E0A0D">
        <w:rPr>
          <w:rFonts w:asciiTheme="minorBidi" w:hAnsiTheme="minorBidi"/>
          <w:lang w:bidi="en-US"/>
        </w:rPr>
        <w:t xml:space="preserve"> (annual mean of the last 20 years). Precipitation occurs mostly from November to May. The mean annual temperature is 20.4±6.8 °C, with mean winter (January </w:t>
      </w:r>
      <w:del w:id="622" w:author="David Helman" w:date="2025-06-09T13:52:00Z">
        <w:r w:rsidRPr="004E0A0D" w:rsidDel="008F4735">
          <w:rPr>
            <w:rFonts w:asciiTheme="minorBidi" w:hAnsiTheme="minorBidi"/>
            <w:lang w:bidi="en-US"/>
          </w:rPr>
          <w:delText>-</w:delText>
        </w:r>
      </w:del>
      <w:ins w:id="623" w:author="David Helman" w:date="2025-06-09T13:52:00Z">
        <w:r w:rsidR="008F4735">
          <w:rPr>
            <w:rFonts w:asciiTheme="minorBidi" w:hAnsiTheme="minorBidi"/>
            <w:lang w:bidi="en-US"/>
          </w:rPr>
          <w:t>–</w:t>
        </w:r>
      </w:ins>
      <w:r w:rsidRPr="004E0A0D">
        <w:rPr>
          <w:rFonts w:asciiTheme="minorBidi" w:hAnsiTheme="minorBidi"/>
          <w:lang w:bidi="en-US"/>
        </w:rPr>
        <w:t xml:space="preserve"> March) and summer (June </w:t>
      </w:r>
      <w:del w:id="624" w:author="David Helman" w:date="2025-06-09T13:52:00Z">
        <w:r w:rsidRPr="004E0A0D" w:rsidDel="008F4735">
          <w:rPr>
            <w:rFonts w:asciiTheme="minorBidi" w:hAnsiTheme="minorBidi"/>
            <w:lang w:bidi="en-US"/>
          </w:rPr>
          <w:delText>-</w:delText>
        </w:r>
      </w:del>
      <w:ins w:id="625" w:author="David Helman" w:date="2025-06-09T13:52:00Z">
        <w:r w:rsidR="008F4735">
          <w:rPr>
            <w:rFonts w:asciiTheme="minorBidi" w:hAnsiTheme="minorBidi"/>
            <w:lang w:bidi="en-US"/>
          </w:rPr>
          <w:t>–</w:t>
        </w:r>
      </w:ins>
      <w:r w:rsidRPr="004E0A0D">
        <w:rPr>
          <w:rFonts w:asciiTheme="minorBidi" w:hAnsiTheme="minorBidi"/>
          <w:lang w:bidi="en-US"/>
        </w:rPr>
        <w:t xml:space="preserve"> August) temperatures of 16.5±1.9 °C and 24.1±7.9 °C, respectively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{"citationItems":[{"id":"ITEM-1","itemData":{"id":"ITEM-1","issued":{"date-parts":[["0"]]},"publisher":"Israel","title":"Israel Meteorological Service","type":"article"},"uris":["http://www.mendeley.com/documents/?uuid=a6455ffc-b81e-4e5f-8ece-248c2501596b","http://www.mendeley.com/documents/?uuid=28bcdd2f-a21a-4635-b678-d72a290953a8","http://www.mendeley.com/documents/?uuid=3149a02f-b911-470b-8b43-9042637580ff","http://www.mendeley.com/documents/?uuid=1a2925b1-1ec4-44d7-ad5e-4350fe94e775"]}],"mendeley":{"formattedCitation":"(&lt;i&gt;Israel Meteorological Service&lt;/i&gt;, n.d.)","manualFormatting":"(Israel Meteorological Service)","plainTextFormattedCitation":"(Israel Meteorological Service, n.d.)","previouslyFormattedCitation":"[39]"},"properties":{"noteIndex":0},"schema":"https://github.com/citation-style-language/schema/raw/master/csl-citation.json"}</w:instrText>
      </w:r>
      <w:r w:rsidRPr="004E0A0D">
        <w:rPr>
          <w:rFonts w:asciiTheme="minorBidi" w:hAnsiTheme="minorBidi"/>
          <w:lang w:bidi="en-US"/>
        </w:rPr>
        <w:fldChar w:fldCharType="separate"/>
      </w:r>
      <w:r w:rsidRPr="004E0A0D">
        <w:rPr>
          <w:rFonts w:asciiTheme="minorBidi" w:hAnsiTheme="minorBidi"/>
          <w:noProof/>
          <w:lang w:bidi="en-US"/>
        </w:rPr>
        <w:t>(Israel Meteorological Service)</w:t>
      </w:r>
      <w:r w:rsidRPr="004E0A0D">
        <w:rPr>
          <w:rFonts w:asciiTheme="minorBidi" w:hAnsiTheme="minorBidi"/>
        </w:rPr>
        <w:fldChar w:fldCharType="end"/>
      </w:r>
      <w:r w:rsidRPr="004E0A0D">
        <w:rPr>
          <w:rFonts w:asciiTheme="minorBidi" w:hAnsiTheme="minorBidi"/>
          <w:lang w:bidi="en-US"/>
        </w:rPr>
        <w:t xml:space="preserve">. The predominant soil type in Yishi is terra </w:t>
      </w:r>
      <w:proofErr w:type="spellStart"/>
      <w:r w:rsidRPr="004E0A0D">
        <w:rPr>
          <w:rFonts w:asciiTheme="minorBidi" w:hAnsiTheme="minorBidi"/>
          <w:lang w:bidi="en-US"/>
        </w:rPr>
        <w:t>rossa</w:t>
      </w:r>
      <w:proofErr w:type="spellEnd"/>
      <w:r w:rsidRPr="004E0A0D">
        <w:rPr>
          <w:rFonts w:asciiTheme="minorBidi" w:hAnsiTheme="minorBidi"/>
          <w:lang w:bidi="en-US"/>
        </w:rPr>
        <w:t xml:space="preserve">, which consists of A and C soil horizons, with C horizon soil penetrating the cracks between the weathered limestone bedrock. Soil depth (A horizon) is </w:t>
      </w:r>
      <m:oMath>
        <m:r>
          <w:rPr>
            <w:rFonts w:ascii="Cambria Math" w:hAnsi="Cambria Math"/>
            <w:lang w:bidi="en-US"/>
          </w:rPr>
          <m:t>~</m:t>
        </m:r>
      </m:oMath>
      <w:r w:rsidRPr="004E0A0D">
        <w:rPr>
          <w:rFonts w:asciiTheme="minorBidi" w:hAnsiTheme="minorBidi"/>
          <w:lang w:bidi="en-US"/>
        </w:rPr>
        <w:t xml:space="preserve">21 cm, ranging from 16 to 25 cm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author":[{"dropping-particle":"","family":"Rog","given":"Ido","non-dropping-particle":"","parse-names":false,"suffix":""},{"dropping-particle":"","family":"Tague","given":"Christina","non-dropping-particle":"","parse-names":false,"suffix":""},{"dropping-particle":"","family":"Jakoby","given":"Gilad","non-dropping-particle":"","parse-names":false,"suffix":""},{"dropping-particle":"","family":"Megidish","given":"Shacham","non-dropping-particle":"","parse-names":false,"suffix":""},{"dropping-particle":"","family":"Yaakobi","given":"Assaf","non-dropping-particle":"","parse-names":false,"suffix":""},{"dropping-particle":"","family":"Wagner","given":"Yael","non-dropping-particle":"","parse-names":false,"suffix":""},{"dropping-particle":"","family":"Klein","given":"Tamir","non-dropping-particle":"","parse-names":false,"suffix":""}],"container-title":"Journal of Geophysical Research: Biogeosciences","id":"ITEM-1","issued":{"date-parts":[["2021"]]},"title":"Interspecific Soil Water Partitioning as a Driver of Increased Productivity in a Diverse Mixed Mediterranean Forest","type":"article-journal","volume":"126"},"uris":["http://www.mendeley.com/documents/?uuid=f2015551-02ee-4cc1-a8fc-45858a7eb978","http://www.mendeley.com/documents/?uuid=a3bf69f7-ebf4-4048-8a01-b727f7a2f0cc","http://www.mendeley.com/documents/?uuid=01027a25-0398-49ea-9542-72f73cc24de1","http://www.mendeley.com/documents/?uuid=125225bf-4ee1-4ee8-82b3-ce6f694f27fc"]}],"mendeley":{"formattedCitation":"(Rog et al., 2021)","plainTextFormattedCitation":"(Rog et al., 2021)","previouslyFormattedCitation":"[33]"},"properties":{"noteIndex":0},"schema":"https://github.com/citation-style-language/schema/raw/master/csl-citation.json"}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(Rog et al., 2021)</w:t>
      </w:r>
      <w:r w:rsidRPr="004E0A0D">
        <w:rPr>
          <w:rFonts w:asciiTheme="minorBidi" w:hAnsiTheme="minorBidi"/>
        </w:rPr>
        <w:fldChar w:fldCharType="end"/>
      </w:r>
      <w:r w:rsidRPr="004E0A0D">
        <w:rPr>
          <w:rFonts w:asciiTheme="minorBidi" w:hAnsiTheme="minorBidi"/>
          <w:lang w:bidi="en-US"/>
        </w:rPr>
        <w:t>.</w:t>
      </w:r>
    </w:p>
    <w:p w14:paraId="7DC03D00" w14:textId="77777777" w:rsidR="00DB0F66" w:rsidRPr="004E0A0D" w:rsidRDefault="00DB0F66" w:rsidP="0084112C">
      <w:pPr>
        <w:jc w:val="both"/>
        <w:rPr>
          <w:rFonts w:asciiTheme="minorBidi" w:hAnsiTheme="minorBidi"/>
          <w:lang w:bidi="en-US"/>
        </w:rPr>
      </w:pPr>
      <w:r w:rsidRPr="004E0A0D">
        <w:rPr>
          <w:rFonts w:asciiTheme="minorBidi" w:hAnsiTheme="minorBidi"/>
          <w:noProof/>
          <w:lang w:bidi="en-US"/>
        </w:rPr>
        <w:drawing>
          <wp:inline distT="0" distB="0" distL="0" distR="0" wp14:anchorId="74A37C9B" wp14:editId="3EF03DD2">
            <wp:extent cx="6036571" cy="4530090"/>
            <wp:effectExtent l="0" t="0" r="0" b="3810"/>
            <wp:docPr id="153198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85193" name="Picture 1"/>
                    <pic:cNvPicPr/>
                  </pic:nvPicPr>
                  <pic:blipFill>
                    <a:blip r:embed="rId12"/>
                    <a:stretch>
                      <a:fillRect/>
                    </a:stretch>
                  </pic:blipFill>
                  <pic:spPr>
                    <a:xfrm>
                      <a:off x="0" y="0"/>
                      <a:ext cx="6036571" cy="4530090"/>
                    </a:xfrm>
                    <a:prstGeom prst="rect">
                      <a:avLst/>
                    </a:prstGeom>
                  </pic:spPr>
                </pic:pic>
              </a:graphicData>
            </a:graphic>
          </wp:inline>
        </w:drawing>
      </w:r>
    </w:p>
    <w:p w14:paraId="52F11A37" w14:textId="77777777" w:rsidR="00DB0F66" w:rsidRPr="00E63C9E" w:rsidRDefault="00DB0F66" w:rsidP="0084112C">
      <w:pPr>
        <w:jc w:val="both"/>
        <w:rPr>
          <w:rFonts w:asciiTheme="minorBidi" w:hAnsiTheme="minorBidi"/>
          <w:sz w:val="21"/>
          <w:szCs w:val="21"/>
          <w:lang w:bidi="en-US"/>
        </w:rPr>
      </w:pPr>
      <w:r w:rsidRPr="00E63C9E">
        <w:rPr>
          <w:rFonts w:asciiTheme="minorBidi" w:hAnsiTheme="minorBidi"/>
          <w:b/>
          <w:sz w:val="21"/>
          <w:szCs w:val="21"/>
          <w:lang w:bidi="en-US"/>
        </w:rPr>
        <w:t xml:space="preserve">Figure 1. </w:t>
      </w:r>
      <w:r w:rsidRPr="00E63C9E">
        <w:rPr>
          <w:rFonts w:asciiTheme="minorBidi" w:hAnsiTheme="minorBidi"/>
          <w:sz w:val="21"/>
          <w:szCs w:val="21"/>
          <w:lang w:bidi="en-US"/>
        </w:rPr>
        <w:t>(</w:t>
      </w:r>
      <w:r w:rsidRPr="00E63C9E">
        <w:rPr>
          <w:rFonts w:asciiTheme="minorBidi" w:hAnsiTheme="minorBidi"/>
          <w:b/>
          <w:bCs/>
          <w:sz w:val="21"/>
          <w:szCs w:val="21"/>
          <w:lang w:bidi="en-US"/>
        </w:rPr>
        <w:t>a</w:t>
      </w:r>
      <w:r w:rsidRPr="00E63C9E">
        <w:rPr>
          <w:rFonts w:asciiTheme="minorBidi" w:hAnsiTheme="minorBidi"/>
          <w:sz w:val="21"/>
          <w:szCs w:val="21"/>
          <w:lang w:bidi="en-US"/>
        </w:rPr>
        <w:t>) The study area and the five key Mediterranean woody species comprising Yishi Forest, which includes (</w:t>
      </w:r>
      <w:r w:rsidRPr="00E63C9E">
        <w:rPr>
          <w:rFonts w:asciiTheme="minorBidi" w:hAnsiTheme="minorBidi"/>
          <w:b/>
          <w:bCs/>
          <w:sz w:val="21"/>
          <w:szCs w:val="21"/>
          <w:lang w:bidi="en-US"/>
        </w:rPr>
        <w:t>b</w:t>
      </w:r>
      <w:r w:rsidRPr="00E63C9E">
        <w:rPr>
          <w:rFonts w:asciiTheme="minorBidi" w:hAnsiTheme="minorBidi"/>
          <w:sz w:val="21"/>
          <w:szCs w:val="21"/>
          <w:lang w:bidi="en-US"/>
        </w:rPr>
        <w:t>)</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Pine (</w:t>
      </w:r>
      <w:r w:rsidRPr="00E63C9E">
        <w:rPr>
          <w:rFonts w:asciiTheme="minorBidi" w:hAnsiTheme="minorBidi"/>
          <w:i/>
          <w:iCs/>
          <w:sz w:val="21"/>
          <w:szCs w:val="21"/>
          <w:lang w:bidi="en-US"/>
        </w:rPr>
        <w:t xml:space="preserve">Pinus </w:t>
      </w:r>
      <w:proofErr w:type="spellStart"/>
      <w:r w:rsidRPr="00E63C9E">
        <w:rPr>
          <w:rFonts w:asciiTheme="minorBidi" w:hAnsiTheme="minorBidi"/>
          <w:i/>
          <w:iCs/>
          <w:sz w:val="21"/>
          <w:szCs w:val="21"/>
          <w:lang w:bidi="en-US"/>
        </w:rPr>
        <w:t>halepensis</w:t>
      </w:r>
      <w:proofErr w:type="spellEnd"/>
      <w:r w:rsidRPr="00E63C9E">
        <w:rPr>
          <w:rFonts w:asciiTheme="minorBidi" w:hAnsiTheme="minorBidi"/>
          <w:sz w:val="21"/>
          <w:szCs w:val="21"/>
          <w:lang w:bidi="en-US"/>
        </w:rPr>
        <w:t>), (</w:t>
      </w:r>
      <w:r w:rsidRPr="00E63C9E">
        <w:rPr>
          <w:rFonts w:asciiTheme="minorBidi" w:hAnsiTheme="minorBidi"/>
          <w:b/>
          <w:bCs/>
          <w:sz w:val="21"/>
          <w:szCs w:val="21"/>
          <w:lang w:bidi="en-US"/>
        </w:rPr>
        <w:t>c</w:t>
      </w:r>
      <w:r w:rsidRPr="00E63C9E">
        <w:rPr>
          <w:rFonts w:asciiTheme="minorBidi" w:hAnsiTheme="minorBidi"/>
          <w:sz w:val="21"/>
          <w:szCs w:val="21"/>
          <w:lang w:bidi="en-US"/>
        </w:rPr>
        <w:t>) Oak (</w:t>
      </w:r>
      <w:r w:rsidRPr="00E63C9E">
        <w:rPr>
          <w:rFonts w:asciiTheme="minorBidi" w:hAnsiTheme="minorBidi"/>
          <w:i/>
          <w:iCs/>
          <w:sz w:val="21"/>
          <w:szCs w:val="21"/>
          <w:lang w:bidi="en-US"/>
        </w:rPr>
        <w:t xml:space="preserve">Quercus </w:t>
      </w:r>
      <w:proofErr w:type="spellStart"/>
      <w:r w:rsidRPr="00E63C9E">
        <w:rPr>
          <w:rFonts w:asciiTheme="minorBidi" w:hAnsiTheme="minorBidi"/>
          <w:i/>
          <w:iCs/>
          <w:sz w:val="21"/>
          <w:szCs w:val="21"/>
          <w:lang w:bidi="en-US"/>
        </w:rPr>
        <w:t>calliprinos</w:t>
      </w:r>
      <w:proofErr w:type="spellEnd"/>
      <w:r w:rsidRPr="00E63C9E">
        <w:rPr>
          <w:rFonts w:asciiTheme="minorBidi" w:hAnsiTheme="minorBidi"/>
          <w:sz w:val="21"/>
          <w:szCs w:val="21"/>
          <w:lang w:bidi="en-US"/>
        </w:rPr>
        <w:t>), (</w:t>
      </w:r>
      <w:r w:rsidRPr="00E63C9E">
        <w:rPr>
          <w:rFonts w:asciiTheme="minorBidi" w:hAnsiTheme="minorBidi"/>
          <w:b/>
          <w:bCs/>
          <w:sz w:val="21"/>
          <w:szCs w:val="21"/>
          <w:lang w:bidi="en-US"/>
        </w:rPr>
        <w:t>d</w:t>
      </w:r>
      <w:r w:rsidRPr="00E63C9E">
        <w:rPr>
          <w:rFonts w:asciiTheme="minorBidi" w:hAnsiTheme="minorBidi"/>
          <w:sz w:val="21"/>
          <w:szCs w:val="21"/>
          <w:lang w:bidi="en-US"/>
        </w:rPr>
        <w:t>)</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Cypress (</w:t>
      </w:r>
      <w:r w:rsidRPr="00E63C9E">
        <w:rPr>
          <w:rFonts w:asciiTheme="minorBidi" w:hAnsiTheme="minorBidi"/>
          <w:i/>
          <w:iCs/>
          <w:sz w:val="21"/>
          <w:szCs w:val="21"/>
          <w:lang w:bidi="en-US"/>
        </w:rPr>
        <w:t>Cupressus sempervirens</w:t>
      </w:r>
      <w:r w:rsidRPr="00E63C9E">
        <w:rPr>
          <w:rFonts w:asciiTheme="minorBidi" w:hAnsiTheme="minorBidi"/>
          <w:sz w:val="21"/>
          <w:szCs w:val="21"/>
          <w:lang w:bidi="en-US"/>
        </w:rPr>
        <w:t>), (</w:t>
      </w:r>
      <w:r w:rsidRPr="00E63C9E">
        <w:rPr>
          <w:rFonts w:asciiTheme="minorBidi" w:hAnsiTheme="minorBidi"/>
          <w:b/>
          <w:bCs/>
          <w:sz w:val="21"/>
          <w:szCs w:val="21"/>
          <w:lang w:bidi="en-US"/>
        </w:rPr>
        <w:t>e</w:t>
      </w:r>
      <w:r w:rsidRPr="00E63C9E">
        <w:rPr>
          <w:rFonts w:asciiTheme="minorBidi" w:hAnsiTheme="minorBidi"/>
          <w:sz w:val="21"/>
          <w:szCs w:val="21"/>
          <w:lang w:bidi="en-US"/>
        </w:rPr>
        <w:t>) Carob (</w:t>
      </w:r>
      <w:r w:rsidRPr="00E63C9E">
        <w:rPr>
          <w:rFonts w:asciiTheme="minorBidi" w:hAnsiTheme="minorBidi"/>
          <w:i/>
          <w:iCs/>
          <w:sz w:val="21"/>
          <w:szCs w:val="21"/>
          <w:lang w:bidi="en-US"/>
        </w:rPr>
        <w:t>Ceratonia siliqua</w:t>
      </w:r>
      <w:r w:rsidRPr="00E63C9E">
        <w:rPr>
          <w:rFonts w:asciiTheme="minorBidi" w:hAnsiTheme="minorBidi"/>
          <w:sz w:val="21"/>
          <w:szCs w:val="21"/>
          <w:lang w:bidi="en-US"/>
        </w:rPr>
        <w:t>), and (</w:t>
      </w:r>
      <w:r w:rsidRPr="00E63C9E">
        <w:rPr>
          <w:rFonts w:asciiTheme="minorBidi" w:hAnsiTheme="minorBidi"/>
          <w:b/>
          <w:bCs/>
          <w:sz w:val="21"/>
          <w:szCs w:val="21"/>
          <w:lang w:bidi="en-US"/>
        </w:rPr>
        <w:t>f</w:t>
      </w:r>
      <w:r w:rsidRPr="00E63C9E">
        <w:rPr>
          <w:rFonts w:asciiTheme="minorBidi" w:hAnsiTheme="minorBidi"/>
          <w:sz w:val="21"/>
          <w:szCs w:val="21"/>
          <w:lang w:bidi="en-US"/>
        </w:rPr>
        <w:t>)</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Pistacia (</w:t>
      </w:r>
      <w:r w:rsidRPr="00E63C9E">
        <w:rPr>
          <w:rFonts w:asciiTheme="minorBidi" w:hAnsiTheme="minorBidi"/>
          <w:i/>
          <w:iCs/>
          <w:sz w:val="21"/>
          <w:szCs w:val="21"/>
          <w:lang w:bidi="en-US"/>
        </w:rPr>
        <w:t>Pistacia lentiscus</w:t>
      </w:r>
      <w:r w:rsidRPr="00E63C9E">
        <w:rPr>
          <w:rFonts w:asciiTheme="minorBidi" w:hAnsiTheme="minorBidi"/>
          <w:sz w:val="21"/>
          <w:szCs w:val="21"/>
          <w:lang w:bidi="en-US"/>
        </w:rPr>
        <w:t>). (</w:t>
      </w:r>
      <w:r w:rsidRPr="00E63C9E">
        <w:rPr>
          <w:rFonts w:asciiTheme="minorBidi" w:hAnsiTheme="minorBidi"/>
          <w:b/>
          <w:bCs/>
          <w:sz w:val="21"/>
          <w:szCs w:val="21"/>
          <w:lang w:bidi="en-US"/>
        </w:rPr>
        <w:t>g</w:t>
      </w:r>
      <w:r w:rsidRPr="00E63C9E">
        <w:rPr>
          <w:rFonts w:asciiTheme="minorBidi" w:hAnsiTheme="minorBidi"/>
          <w:sz w:val="21"/>
          <w:szCs w:val="21"/>
          <w:lang w:bidi="en-US"/>
        </w:rPr>
        <w:t>)</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An RGB image derived from the hyperspectral camera onboard an M600 Pro UAV showing the six plots in the studied area.</w:t>
      </w:r>
    </w:p>
    <w:p w14:paraId="7A09BCC4" w14:textId="72AB4C4E" w:rsidR="004E0A0D" w:rsidRPr="004E0A0D" w:rsidRDefault="004E0A0D" w:rsidP="0084112C">
      <w:pPr>
        <w:spacing w:after="120" w:line="360" w:lineRule="auto"/>
        <w:jc w:val="both"/>
        <w:rPr>
          <w:rFonts w:asciiTheme="minorBidi" w:hAnsiTheme="minorBidi"/>
          <w:lang w:bidi="en-US"/>
        </w:rPr>
      </w:pPr>
      <w:r w:rsidRPr="004E0A0D">
        <w:rPr>
          <w:rFonts w:asciiTheme="minorBidi" w:hAnsiTheme="minorBidi"/>
          <w:lang w:bidi="en-US"/>
        </w:rPr>
        <w:lastRenderedPageBreak/>
        <w:t xml:space="preserve">The vegetation in Yishi is dominated by the planted gymnosperm woody species </w:t>
      </w:r>
      <w:r w:rsidRPr="004E0A0D">
        <w:rPr>
          <w:rFonts w:asciiTheme="minorBidi" w:hAnsiTheme="minorBidi"/>
          <w:i/>
          <w:iCs/>
          <w:lang w:bidi="en-US"/>
        </w:rPr>
        <w:t xml:space="preserve">Pinus </w:t>
      </w:r>
      <w:proofErr w:type="spellStart"/>
      <w:r w:rsidRPr="004E0A0D">
        <w:rPr>
          <w:rFonts w:asciiTheme="minorBidi" w:hAnsiTheme="minorBidi"/>
          <w:i/>
          <w:iCs/>
          <w:lang w:bidi="en-US"/>
        </w:rPr>
        <w:t>halepensis</w:t>
      </w:r>
      <w:proofErr w:type="spellEnd"/>
      <w:r w:rsidRPr="004E0A0D">
        <w:rPr>
          <w:rFonts w:asciiTheme="minorBidi" w:hAnsiTheme="minorBidi"/>
          <w:i/>
          <w:iCs/>
          <w:lang w:bidi="en-US"/>
        </w:rPr>
        <w:t xml:space="preserve"> </w:t>
      </w:r>
      <w:r w:rsidRPr="004E0A0D">
        <w:rPr>
          <w:rFonts w:asciiTheme="minorBidi" w:hAnsiTheme="minorBidi"/>
          <w:lang w:bidi="en-US"/>
        </w:rPr>
        <w:t xml:space="preserve">(Fig. 1b) and </w:t>
      </w:r>
      <w:r w:rsidRPr="004E0A0D">
        <w:rPr>
          <w:rFonts w:asciiTheme="minorBidi" w:hAnsiTheme="minorBidi"/>
          <w:i/>
          <w:iCs/>
          <w:lang w:bidi="en-US"/>
        </w:rPr>
        <w:t xml:space="preserve">Cupressus sempervirens </w:t>
      </w:r>
      <w:r w:rsidRPr="004E0A0D">
        <w:rPr>
          <w:rFonts w:asciiTheme="minorBidi" w:hAnsiTheme="minorBidi"/>
          <w:lang w:bidi="en-US"/>
        </w:rPr>
        <w:t>(Fig. 1d)</w:t>
      </w:r>
      <w:r w:rsidRPr="004E0A0D">
        <w:rPr>
          <w:rFonts w:asciiTheme="minorBidi" w:hAnsiTheme="minorBidi"/>
          <w:i/>
          <w:iCs/>
          <w:lang w:bidi="en-US"/>
        </w:rPr>
        <w:t xml:space="preserve">, </w:t>
      </w:r>
      <w:r w:rsidRPr="004E0A0D">
        <w:rPr>
          <w:rFonts w:asciiTheme="minorBidi" w:hAnsiTheme="minorBidi"/>
          <w:lang w:bidi="en-US"/>
        </w:rPr>
        <w:t xml:space="preserve">as well as the local Mediterranean angiosperm woody species </w:t>
      </w:r>
      <w:r w:rsidRPr="004E0A0D">
        <w:rPr>
          <w:rFonts w:asciiTheme="minorBidi" w:hAnsiTheme="minorBidi"/>
          <w:i/>
          <w:iCs/>
          <w:lang w:bidi="en-US"/>
        </w:rPr>
        <w:t xml:space="preserve">Quercus </w:t>
      </w:r>
      <w:proofErr w:type="spellStart"/>
      <w:r w:rsidRPr="004E0A0D">
        <w:rPr>
          <w:rFonts w:asciiTheme="minorBidi" w:hAnsiTheme="minorBidi"/>
          <w:i/>
          <w:iCs/>
          <w:lang w:bidi="en-US"/>
        </w:rPr>
        <w:t>calliprinos</w:t>
      </w:r>
      <w:proofErr w:type="spellEnd"/>
      <w:r w:rsidRPr="004E0A0D">
        <w:rPr>
          <w:rFonts w:asciiTheme="minorBidi" w:hAnsiTheme="minorBidi"/>
          <w:i/>
          <w:iCs/>
          <w:lang w:bidi="en-US"/>
        </w:rPr>
        <w:t xml:space="preserve"> </w:t>
      </w:r>
      <w:r w:rsidRPr="004E0A0D">
        <w:rPr>
          <w:rFonts w:asciiTheme="minorBidi" w:hAnsiTheme="minorBidi"/>
          <w:lang w:bidi="en-US"/>
        </w:rPr>
        <w:t xml:space="preserve">(Fig. 1c), </w:t>
      </w:r>
      <w:r w:rsidRPr="004E0A0D">
        <w:rPr>
          <w:rFonts w:asciiTheme="minorBidi" w:hAnsiTheme="minorBidi"/>
          <w:i/>
          <w:iCs/>
          <w:lang w:bidi="en-US"/>
        </w:rPr>
        <w:t xml:space="preserve">Ceratonia siliqua </w:t>
      </w:r>
      <w:r w:rsidRPr="004E0A0D">
        <w:rPr>
          <w:rFonts w:asciiTheme="minorBidi" w:hAnsiTheme="minorBidi"/>
          <w:lang w:bidi="en-US"/>
        </w:rPr>
        <w:t xml:space="preserve">(Fig. 1e), and </w:t>
      </w:r>
      <w:r w:rsidRPr="004E0A0D">
        <w:rPr>
          <w:rFonts w:asciiTheme="minorBidi" w:hAnsiTheme="minorBidi"/>
          <w:i/>
          <w:iCs/>
          <w:lang w:bidi="en-US"/>
        </w:rPr>
        <w:t xml:space="preserve">Pistacia lentiscus </w:t>
      </w:r>
      <w:r w:rsidRPr="004E0A0D">
        <w:rPr>
          <w:rFonts w:asciiTheme="minorBidi" w:hAnsiTheme="minorBidi"/>
          <w:lang w:bidi="en-US"/>
        </w:rPr>
        <w:t>(Fig. 1f). In the following, we will refer to these key woody species by their common English names: Pine</w:t>
      </w:r>
      <w:r w:rsidRPr="004E0A0D">
        <w:rPr>
          <w:rFonts w:asciiTheme="minorBidi" w:hAnsiTheme="minorBidi"/>
          <w:i/>
          <w:iCs/>
          <w:lang w:bidi="en-US"/>
        </w:rPr>
        <w:t xml:space="preserve">, </w:t>
      </w:r>
      <w:r w:rsidRPr="004E0A0D">
        <w:rPr>
          <w:rFonts w:asciiTheme="minorBidi" w:hAnsiTheme="minorBidi"/>
          <w:lang w:bidi="en-US"/>
        </w:rPr>
        <w:t>Cypress</w:t>
      </w:r>
      <w:r w:rsidRPr="004E0A0D">
        <w:rPr>
          <w:rFonts w:asciiTheme="minorBidi" w:hAnsiTheme="minorBidi"/>
          <w:i/>
          <w:iCs/>
          <w:lang w:bidi="en-US"/>
        </w:rPr>
        <w:t xml:space="preserve">, </w:t>
      </w:r>
      <w:r w:rsidRPr="004E0A0D">
        <w:rPr>
          <w:rFonts w:asciiTheme="minorBidi" w:hAnsiTheme="minorBidi"/>
          <w:lang w:bidi="en-US"/>
        </w:rPr>
        <w:t>Oak, Carob</w:t>
      </w:r>
      <w:r w:rsidRPr="004E0A0D">
        <w:rPr>
          <w:rFonts w:asciiTheme="minorBidi" w:hAnsiTheme="minorBidi"/>
          <w:i/>
          <w:iCs/>
          <w:lang w:bidi="en-US"/>
        </w:rPr>
        <w:t xml:space="preserve">, </w:t>
      </w:r>
      <w:r w:rsidRPr="004E0A0D">
        <w:rPr>
          <w:rFonts w:asciiTheme="minorBidi" w:hAnsiTheme="minorBidi"/>
          <w:lang w:bidi="en-US"/>
        </w:rPr>
        <w:t xml:space="preserve">and Pistacia. These woody species were formerly studied </w:t>
      </w:r>
      <w:r w:rsidRPr="004E0A0D">
        <w:rPr>
          <w:rFonts w:asciiTheme="minorBidi" w:hAnsiTheme="minorBidi"/>
          <w:i/>
          <w:iCs/>
          <w:lang w:bidi="en-US"/>
        </w:rPr>
        <w:t>in situ</w:t>
      </w:r>
      <w:r w:rsidRPr="004E0A0D">
        <w:rPr>
          <w:rFonts w:asciiTheme="minorBidi" w:hAnsiTheme="minorBidi"/>
          <w:lang w:bidi="en-US"/>
        </w:rPr>
        <w:t xml:space="preserve"> in terms of their water relations and carbon management  (</w:t>
      </w:r>
      <w:r w:rsidRPr="004E0A0D">
        <w:rPr>
          <w:rFonts w:asciiTheme="minorBidi" w:hAnsiTheme="minorBidi"/>
          <w:lang w:bidi="en-US"/>
        </w:rPr>
        <w:fldChar w:fldCharType="begin" w:fldLock="1"/>
      </w:r>
      <w:r w:rsidRPr="004E0A0D">
        <w:rPr>
          <w:rFonts w:asciiTheme="minorBidi" w:hAnsiTheme="minorBidi"/>
          <w:lang w:bidi="en-US"/>
        </w:rPr>
        <w:instrText>ADDIN CSL_CITATION {"citationItems":[{"id":"ITEM-1","itemData":{"author":[{"dropping-particle":"","family":"Rog","given":"Ido","non-dropping-particle":"","parse-names":false,"suffix":""},{"dropping-particle":"","family":"Tague","given":"Christina","non-dropping-particle":"","parse-names":false,"suffix":""},{"dropping-particle":"","family":"Jakoby","given":"Gilad","non-dropping-particle":"","parse-names":false,"suffix":""},{"dropping-particle":"","family":"Megidish","given":"Shacham","non-dropping-particle":"","parse-names":false,"suffix":""},{"dropping-particle":"","family":"Yaakobi","given":"Assaf","non-dropping-particle":"","parse-names":false,"suffix":""},{"dropping-particle":"","family":"Wagner","given":"Yael","non-dropping-particle":"","parse-names":false,"suffix":""},{"dropping-particle":"","family":"Klein","given":"Tamir","non-dropping-particle":"","parse-names":false,"suffix":""}],"container-title":"Journal of Geophysical Research: Biogeosciences","id":"ITEM-1","issued":{"date-parts":[["2021"]]},"title":"Interspecific Soil Water Partitioning as a Driver of Increased Productivity in a Diverse Mixed Mediterranean Forest","type":"article-journal","volume":"126"},"uris":["http://www.mendeley.com/documents/?uuid=01027a25-0398-49ea-9542-72f73cc24de1"]},{"id":"ITEM-2","itemData":{"DOI":"https://doi.org/10.1111/gcb.17172","ISSN":"1354-1013","abstract":"Abstract Tree species differ in their carbon (C) allocation strategies during environmental change. Disentangling species-specific strategies and contribution to the C balance of mixed forests requires observations at the individual tree level. We measured a complete set of C pools and fluxes at the tree level in five tree species, conifers and broadleaves, co-existing in a mature evergreen mixed Mediterranean forest. Our study period included a drought year followed by an above-average wet year, offering an opportunity to test the effect of water availability on tree C allocation. We found that in comparison to the wet year, C uptake was lower in the dry year, C use was the same, and allocation to belowground sinks was higher. Among the five major C sinks, respiration was the largest (ca. 60%), while root exudation (ca. 10%) and reproduction (ca. 2%) were those that increased the most in the dry year. Most trees relied on stored starch for maintaining a stable soluble sugars balance, but no significant differences were detected in aboveground storage between dry and wet years. The detailed tree-level analysis of nonstructural carbohydrates and δ13C dynamics suggest interspecific differences in C allocation among fluxes and tissues, specifically in response to the varying water availability. Overall, our findings shed light on mixed forest physiological responses to drought, an increasing phenomenon under the ongoing climate change.","author":[{"dropping-particle":"","family":"Rog","given":"Ido","non-dropping-particle":"","parse-names":false,"suffix":""},{"dropping-particle":"","family":"Hilman","given":"Boaz","non-dropping-particle":"","parse-names":false,"suffix":""},{"dropping-particle":"","family":"Fox","given":"Hagar","non-dropping-particle":"","parse-names":false,"suffix":""},{"dropping-particle":"","family":"Yalin","given":"David","non-dropping-particle":"","parse-names":false,"suffix":""},{"dropping-particle":"","family":"Qubaja","given":"Rafat","non-dropping-particle":"","parse-names":false,"suffix":""},{"dropping-particle":"","family":"Klein","given":"Tamir","non-dropping-particle":"","parse-names":false,"suffix":""}],"container-title":"Global Change Biology","id":"ITEM-2","issue":"2","issued":{"date-parts":[["2024","2","1"]]},"page":"e17172","publisher":"John Wiley &amp; Sons, Ltd","title":"Increased belowground tree carbon allocation in a mature mixed forest in a dry versus a wet year","type":"article-journal","volume":"30"},"uris":["http://www.mendeley.com/documents/?uuid=6f350199-5f35-483a-a2f0-212dbcfe9582"]}],"mendeley":{"formattedCitation":"(Rog et al., 2021, 2024)","plainTextFormattedCitation":"(Rog et al., 2021, 2024)","previouslyFormattedCitation":"[33,38]"},"properties":{"noteIndex":0},"schema":"https://github.com/citation-style-language/schema/raw/master/csl-citation.json"}</w:instrText>
      </w:r>
      <w:r w:rsidRPr="004E0A0D">
        <w:rPr>
          <w:rFonts w:asciiTheme="minorBidi" w:hAnsiTheme="minorBidi"/>
          <w:lang w:bidi="en-US"/>
        </w:rPr>
        <w:fldChar w:fldCharType="separate"/>
      </w:r>
      <w:r w:rsidRPr="004E0A0D">
        <w:rPr>
          <w:rFonts w:asciiTheme="minorBidi" w:hAnsiTheme="minorBidi"/>
          <w:noProof/>
          <w:lang w:bidi="en-US"/>
        </w:rPr>
        <w:t>(Rog et al., 2021, 2024)</w:t>
      </w:r>
      <w:r w:rsidRPr="004E0A0D">
        <w:rPr>
          <w:rFonts w:asciiTheme="minorBidi" w:hAnsiTheme="minorBidi"/>
        </w:rPr>
        <w:fldChar w:fldCharType="end"/>
      </w:r>
      <w:r w:rsidRPr="004E0A0D">
        <w:rPr>
          <w:rFonts w:asciiTheme="minorBidi" w:hAnsiTheme="minorBidi"/>
          <w:lang w:bidi="en-US"/>
        </w:rPr>
        <w:t xml:space="preserve">, respectively). The forest understory supports a </w:t>
      </w:r>
      <w:del w:id="626" w:author="David Helman" w:date="2025-06-09T13:52:00Z">
        <w:r w:rsidRPr="004E0A0D" w:rsidDel="008F4735">
          <w:rPr>
            <w:rFonts w:asciiTheme="minorBidi" w:hAnsiTheme="minorBidi"/>
            <w:lang w:bidi="en-US"/>
          </w:rPr>
          <w:delText>variet</w:delText>
        </w:r>
      </w:del>
      <w:ins w:id="627" w:author="David Helman" w:date="2025-06-09T13:52:00Z">
        <w:r w:rsidR="008F4735">
          <w:rPr>
            <w:rFonts w:asciiTheme="minorBidi" w:hAnsiTheme="minorBidi"/>
            <w:lang w:bidi="en-US"/>
          </w:rPr>
          <w:t>diverse arra</w:t>
        </w:r>
      </w:ins>
      <w:r w:rsidRPr="004E0A0D">
        <w:rPr>
          <w:rFonts w:asciiTheme="minorBidi" w:hAnsiTheme="minorBidi"/>
          <w:lang w:bidi="en-US"/>
        </w:rPr>
        <w:t xml:space="preserve">y of annual plants that </w:t>
      </w:r>
      <w:del w:id="628" w:author="David Helman" w:date="2025-06-09T13:52:00Z">
        <w:r w:rsidRPr="004E0A0D" w:rsidDel="008F4735">
          <w:rPr>
            <w:rFonts w:asciiTheme="minorBidi" w:hAnsiTheme="minorBidi"/>
            <w:lang w:bidi="en-US"/>
          </w:rPr>
          <w:delText>thrive</w:delText>
        </w:r>
      </w:del>
      <w:ins w:id="629" w:author="David Helman" w:date="2025-06-09T13:52:00Z">
        <w:r w:rsidR="008F4735">
          <w:rPr>
            <w:rFonts w:asciiTheme="minorBidi" w:hAnsiTheme="minorBidi"/>
            <w:lang w:bidi="en-US"/>
          </w:rPr>
          <w:t>flourish</w:t>
        </w:r>
      </w:ins>
      <w:r w:rsidRPr="004E0A0D">
        <w:rPr>
          <w:rFonts w:asciiTheme="minorBidi" w:hAnsiTheme="minorBidi"/>
          <w:lang w:bidi="en-US"/>
        </w:rPr>
        <w:t xml:space="preserve"> from winter to spring.</w:t>
      </w:r>
    </w:p>
    <w:p w14:paraId="1B657071" w14:textId="7703A853" w:rsidR="00DB0F66" w:rsidRPr="004E0A0D" w:rsidDel="000B2038" w:rsidRDefault="00DB0F66" w:rsidP="0084112C">
      <w:pPr>
        <w:spacing w:after="120" w:line="360" w:lineRule="auto"/>
        <w:jc w:val="both"/>
        <w:rPr>
          <w:del w:id="630" w:author="David Helman" w:date="2025-04-09T15:44:00Z"/>
          <w:rFonts w:asciiTheme="minorBidi" w:hAnsiTheme="minorBidi"/>
          <w:lang w:bidi="en-US"/>
        </w:rPr>
      </w:pPr>
      <w:r w:rsidRPr="004E0A0D">
        <w:rPr>
          <w:rFonts w:asciiTheme="minorBidi" w:hAnsiTheme="minorBidi"/>
          <w:lang w:bidi="en-US"/>
        </w:rPr>
        <w:t xml:space="preserve">Six plots, each </w:t>
      </w:r>
      <w:r w:rsidRPr="004E0A0D">
        <w:rPr>
          <w:rFonts w:asciiTheme="minorBidi" w:hAnsiTheme="minorBidi"/>
          <w:rtl/>
          <w:lang w:bidi="en-US"/>
        </w:rPr>
        <w:t>~</w:t>
      </w:r>
      <w:r w:rsidRPr="004E0A0D">
        <w:rPr>
          <w:rFonts w:asciiTheme="minorBidi" w:hAnsiTheme="minorBidi"/>
          <w:lang w:bidi="en-US"/>
        </w:rPr>
        <w:t xml:space="preserve">0.05 ha in area, were established within the forest, comprising the five co-occurring woody species (Fig. 1g). The plots were divided into two treatments, three plots subjected to rainfall reduction to simulate drought conditions and three control plots under normal rainfall conditions. The rainfall reduction treatment involved installing an open-pipe harvesting system to divert approximately 50% of incident precipitation from the treated plots. Nevertheless, considering the drought-adapted woody species studied here, treatment effects were not expected within the first few years, as reported for a nearby site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{"citationItems":[{"id":"ITEM-1","itemData":{"DOI":"https://doi.org/10.1111/jvs.12478","ISSN":"1100-9233","abstract":"Abstract Question What are the controls on biomass production and species diversity in Mediterranean grasslands? Do medium-term (i.e. inter-annual) precipitation legacy effects on biomass production and diversity occur in these grasslands? Location Karei Deshe Experimental Range Station, Upper Galilee, northern Israel. Methods We used a long-term (21-r) cattle-grazing experiment in a Mediterranean grassland to search for evidence of precipitation legacies on herbaceous above-ground biomass production and species diversity. Biomass production was measured in two seasonal late grazing treatments, in the winter and at peak vegetative production in the spring, while species diversity was determined at peak production. We used ANCOVA to test the effects of residual biomass, previous year's stocking density and previous year's biomass on current biomass production. We ran forward selection and ANCOVA to test for precipitation legacies, using precipitation variables relating to both previous and current year's rainfall. In addition we examined linear regressions of biomass and species diversity on current year's precipitation. Results Biomass production and species diversity showed weak to negligible relationships with current year's precipitation. Biomass production, and to a lesser extent, diversity, were affected by inter-annual fluctuations in growing conditions. However, evidence of inter-annual precipitation legacies were found only for early season biomass production, and not for peak biomass production or species diversity. We found no effect of grazing on biomass production at the onset of the grazing season, regardless of important differences in previous year's stocking density. Additionally, we found no effect of previous year's biomass production or stocking density on the following year's biomass or diversity, but peak biomass production was strongly related to previous year's residual biomass. Conclusions The lack of an inter-annual precipitation legacy on peak biomass production contributes to a growing body of evidence showing that Mediterranean ecosystems are unique among semi-arid and sub-humid ecosystems, where precipitation legacies play an integral role. Mediterranean ecosystems are unique in their combined long-term high variability in rainfall and long grazing history. This lack of precipitation legacy led to the development of vegetation that is highly resistant to inter-annual fluctuations in growing conditions. We propose that the hi…","author":[{"dropping-particle":"","family":"Sternberg","given":"Marcelo","non-dropping-particle":"","parse-names":false,"suffix":""},{"dropping-particle":"","family":"Golodets","given":"Carly","non-dropping-particle":"","parse-names":false,"suffix":""},{"dropping-particle":"","family":"Gutman","given":"Mario","non-dropping-particle":"","parse-names":false,"suffix":""},{"dropping-particle":"","family":"Perevolotsky","given":"Avi","non-dropping-particle":"","parse-names":false,"suffix":""},{"dropping-particle":"","family":"Kigel","given":"Jaime","non-dropping-particle":"","parse-names":false,"suffix":""},{"dropping-particle":"","family":"Henkin","given":"Zalmen","non-dropping-particle":"","parse-names":false,"suffix":""}],"container-title":"Journal of Vegetation Science","id":"ITEM-1","issue":"2","issued":{"date-parts":[["2017","3"]]},"page":"260-269","publisher":"John Wiley &amp; Sons, Ltd","title":"No precipitation legacy effects on above-ground net primary production and species diversity in grazed Mediterranean grassland: a 21-year experiment","type":"article-journal","volume":"28"},"uris":["http://www.mendeley.com/documents/?uuid=50f16d04-32af-4741-b2d3-7cdfc1d86cc2","http://www.mendeley.com/documents/?uuid=e139f602-0b35-4180-8b85-2e15ba004331","http://www.mendeley.com/documents/?uuid=655b11bc-15a3-4a57-9192-cb250c0ea355"]}],"mendeley":{"formattedCitation":"(Sternberg et al., 2017)","plainTextFormattedCitation":"(Sternberg et al., 2017)","previouslyFormattedCitation":"[40]"},"properties":{"noteIndex":0},"schema":"https://github.com/citation-style-language/schema/raw/master/csl-citation.json"}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(Sternberg et al., 2017)</w:t>
      </w:r>
      <w:r w:rsidRPr="004E0A0D">
        <w:rPr>
          <w:rFonts w:asciiTheme="minorBidi" w:hAnsiTheme="minorBidi"/>
        </w:rPr>
        <w:fldChar w:fldCharType="end"/>
      </w:r>
      <w:r w:rsidRPr="004E0A0D">
        <w:rPr>
          <w:rFonts w:asciiTheme="minorBidi" w:hAnsiTheme="minorBidi"/>
          <w:lang w:bidi="en-US"/>
        </w:rPr>
        <w:t xml:space="preserve">. Therefore, treatments are not considered in the analysis of this paper, but rather, data from both treatments was used together to broaden the range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to enable more robust modeling.</w:t>
      </w:r>
    </w:p>
    <w:p w14:paraId="4E6F94B6" w14:textId="77777777" w:rsidR="00073B2A" w:rsidRPr="004E0A0D" w:rsidRDefault="00073B2A">
      <w:pPr>
        <w:spacing w:after="120" w:line="360" w:lineRule="auto"/>
        <w:jc w:val="both"/>
        <w:rPr>
          <w:lang w:bidi="en-US"/>
        </w:rPr>
        <w:pPrChange w:id="631" w:author="fishman netanel" w:date="2025-06-10T15:01:00Z">
          <w:pPr>
            <w:pStyle w:val="2"/>
            <w:jc w:val="both"/>
          </w:pPr>
        </w:pPrChange>
      </w:pPr>
    </w:p>
    <w:p w14:paraId="1D976AF5" w14:textId="0A50879F" w:rsidR="00DB0F66" w:rsidRPr="004E0A0D" w:rsidRDefault="00DB0F66" w:rsidP="0084112C">
      <w:pPr>
        <w:pStyle w:val="2"/>
        <w:jc w:val="both"/>
        <w:rPr>
          <w:rFonts w:asciiTheme="minorBidi" w:hAnsiTheme="minorBidi"/>
          <w:lang w:bidi="en-US"/>
        </w:rPr>
      </w:pPr>
      <w:bookmarkStart w:id="632" w:name="_Toc200519666"/>
      <w:r w:rsidRPr="004E0A0D">
        <w:rPr>
          <w:rFonts w:asciiTheme="minorBidi" w:hAnsiTheme="minorBidi"/>
          <w:lang w:bidi="en-US"/>
        </w:rPr>
        <w:t>2.2. Field Measurements</w:t>
      </w:r>
      <w:bookmarkEnd w:id="632"/>
    </w:p>
    <w:p w14:paraId="0BD6B9DA" w14:textId="08801107" w:rsidR="00EC3467" w:rsidRPr="004E0A0D" w:rsidDel="000B2038" w:rsidRDefault="00DB0F66">
      <w:pPr>
        <w:snapToGrid w:val="0"/>
        <w:spacing w:after="120" w:line="360" w:lineRule="auto"/>
        <w:jc w:val="both"/>
        <w:rPr>
          <w:del w:id="633" w:author="David Helman" w:date="2025-04-09T15:44:00Z"/>
          <w:rFonts w:asciiTheme="minorBidi" w:hAnsiTheme="minorBidi"/>
          <w:lang w:bidi="en-US"/>
        </w:rPr>
        <w:pPrChange w:id="634" w:author="fishman netanel" w:date="2025-06-10T15:01:00Z">
          <w:pPr>
            <w:spacing w:line="360" w:lineRule="auto"/>
            <w:jc w:val="both"/>
          </w:pPr>
        </w:pPrChange>
      </w:pP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was measured using the pressure chamber technique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{"citationItems":[{"id":"ITEM-1","itemData":{"DOI":"10.1104/pp.42.1.133","ISSN":"0032-0889","abstract":"Leaf water potentials were estimated from the sum of the balancing pressure measured with a pressure chamber and the osmotic potential of the xylem sap in leafy shoots or leaves. When leaf water potentials in yew, rhododendron, and sunflower were compared with those measured with a thermocouple psychrometer known to indicate accurate values of leaf water potential, determinations were within ± 2 bars of the psychrometer measurements with sunflower and yew. In rhododendron. water potentials measured with the pressure chamber plus xylem sap were 2.5 bars less negative to 4 bars more negative than psychrometer measurements.The discrepancies in the rhododendron measurements could be attributed, at least in part, to the filling of tissues other than xylem with xylem sap during measurements with the pressure chamber. It was concluded that, although stem characteristics may affect the measurements, pressure chamber determinations were sufficiently close to psychrometer measurements that the pressure chamber may be used for relative measurements of leaf water potentials, especially in sunflower and yew. For accurate determinations of leaf water potential, however, pressure chamber measurements must be calibrated with a thermocouple psychrometer.","author":[{"dropping-particle":"","family":"Boyer","given":"J S","non-dropping-particle":"","parse-names":false,"suffix":""}],"container-title":"Plant Physiology","id":"ITEM-1","issue":"1","issued":{"date-parts":[["1967","1"]]},"page":"133-137","title":"Leaf Water Potentials Measured with a Pressure Chamber","type":"article-journal","volume":"42"},"uris":["http://www.mendeley.com/documents/?uuid=e1247737-e3be-4a9a-b045-a59e812572fd","http://www.mendeley.com/documents/?uuid=242a4d98-51a6-436b-870b-2e1324cd4ff0","http://www.mendeley.com/documents/?uuid=edf38f79-8f36-49fa-95b8-d40b39c233f2","http://www.mendeley.com/documents/?uuid=a4e0327a-4a31-49d1-9990-2bcf9631d862"]}],"mendeley":{"formattedCitation":"(Boyer, 1967)","plainTextFormattedCitation":"(Boyer, 1967)","previouslyFormattedCitation":"[41]"},"properties":{"noteIndex":0},"schema":"https://github.com/citation-style-language/schema/raw/master/csl-citation.json"}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(Boyer, 1967)</w:t>
      </w:r>
      <w:r w:rsidRPr="004E0A0D">
        <w:rPr>
          <w:rFonts w:asciiTheme="minorBidi" w:hAnsiTheme="minorBidi"/>
        </w:rPr>
        <w:fldChar w:fldCharType="end"/>
      </w:r>
      <w:r w:rsidRPr="004E0A0D">
        <w:rPr>
          <w:rFonts w:asciiTheme="minorBidi" w:hAnsiTheme="minorBidi"/>
          <w:lang w:bidi="en-US"/>
        </w:rPr>
        <w:t xml:space="preserve">. It involves enclosing a leaf petiole in a sealed chamber and gradually increasing the pressure inside the chamber until the sap is observed emerging from the cut surface of the petiole. The pressure at which this occurs is equal to the negative of the leaf water potential, providing a direct measurement of the water status within the leaf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{"citationItems":[{"id":"ITEM-1","itemData":{"DOI":"10.1016/S0065-2504(08)60290-1","ISSN":"0065-2504","abstract":"This chapter discusses the pressure chamber as an instrument for ecological research. It provides the workers with a thorough and useful discussion of the effective use of the pressure chamber technique. It offers a uniform terminology. To assemble, interpret, and evaluate published ecological studies the pressure chamber has been employed. And suggest areas of research where the technique is potentially useful. The chapter discusses some unknowns and problems associated with the pressure chamber. Assembly of the device and its associated components is briefly discussed. The chapter reviews the status of the pressure chamber technique in current ecological and eco-physiological research and suggests what appear to be promising new directions and applications. Four strategies for expressing and interpreting P data were explored. The pressure chamber may also be used effectively in studies of plant pathology, entomology, and pollution effects. Activities of pathogenic agents which disrupt vascular function or cause membrane damage can often be detected. Productive use of the pressure chamber technique in forestry, agriculture, and horticulture in such operations as irrigation, transplanting, and fertilization has proved successful. © 1975, Academic Press Inc. (London) Ltd.","author":[{"dropping-particle":"","family":"Ritchie","given":"Gary A.","non-dropping-particle":"","parse-names":false,"suffix":""},{"dropping-particle":"","family":"Hinckley","given":"Thomas M.","non-dropping-particle":"","parse-names":false,"suffix":""}],"container-title":"Advances in Ecological Research","id":"ITEM-1","issue":"C","issued":{"date-parts":[["1975","1","1"]]},"note":"</w:instrText>
      </w:r>
      <w:r w:rsidR="00921FCF" w:rsidRPr="004E0A0D">
        <w:rPr>
          <w:rFonts w:asciiTheme="minorBidi" w:hAnsiTheme="minorBidi"/>
          <w:rtl/>
        </w:rPr>
        <w:instrText>מאמר קלאסי על שימוש בתא לחץ למדידת</w:instrText>
      </w:r>
      <w:r w:rsidR="00921FCF" w:rsidRPr="004E0A0D">
        <w:rPr>
          <w:rFonts w:asciiTheme="minorBidi" w:hAnsiTheme="minorBidi"/>
          <w:lang w:bidi="en-US"/>
        </w:rPr>
        <w:instrText xml:space="preserve"> LWP.","page":"165-254","publisher":"Academic Press","title":"The Pressure Chamber as an Instrument for Ecological Research","type":"article-journal","volume":"9"},"uris":["http://www.mendeley.com/documents/?uuid=ce54f590-4319-3944-8537-3fa07aa89e3b","http://www.mendeley.com/documents/?uuid=19cb96ee-270d-4ad6-b8c7-04fde1aa5de4","http://www.mendeley.com/documents/?uuid=4c4163ef-5ae4-4dc1-ad7a-ba9e87eb41ab","http://www.mendeley.com/documents/?uuid=c5722a59-401a-4000-830c-8c1c1a9d5c17"]}],"mendeley":{"formattedCitation":"(Ritchie &amp; Hinckley, 1975)","plainTextFormattedCitation":"(Ritchie &amp; Hinckley, 1975)","previouslyFormattedCitation":"[42]"},"properties":{"noteIndex":0},"schema":"https://github.com/citation-style-language/schema/raw/master/csl-citation.json"}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(Ritchie &amp; Hinckley, 1975)</w:t>
      </w:r>
      <w:r w:rsidRPr="004E0A0D">
        <w:rPr>
          <w:rFonts w:asciiTheme="minorBidi" w:hAnsiTheme="minorBidi"/>
        </w:rPr>
        <w:fldChar w:fldCharType="end"/>
      </w:r>
      <w:r w:rsidRPr="004E0A0D">
        <w:rPr>
          <w:rFonts w:asciiTheme="minorBidi" w:hAnsiTheme="minorBidi"/>
          <w:lang w:bidi="en-US"/>
        </w:rPr>
        <w:t xml:space="preserve">. Measurements were conducted monthly between October 2021 and March 2023 from 11:00 AM to 1:00 PM to capture maximum daily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values across the season.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was measured once per date in all 30 trees used in this study (five species in six plots). </w:t>
      </w:r>
      <w:bookmarkStart w:id="635" w:name="_Hlk184927712"/>
      <w:r w:rsidRPr="004E0A0D">
        <w:rPr>
          <w:rFonts w:asciiTheme="minorBidi" w:hAnsiTheme="minorBidi"/>
          <w:lang w:bidi="en-US"/>
        </w:rPr>
        <w:t xml:space="preserve">In a preliminary trial, we measured five leaves per individual tree on a subset of the studied trees. Variations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among leaves sampled from the same tree were in the magnitude of 2-7%. A major consideration of the field measurements was to complete all measurements within the shortest time possible to avoid significant diurnal variations among the samples. This is paramount when comparing individuals and species in a single day. Thus, to complete the measurements of all 30 trees within 60-90 minutes (representing similar temperature, humidity, and radiation conditions), having a single </w:t>
      </w:r>
      <w:r w:rsidRPr="004E0A0D">
        <w:rPr>
          <w:rFonts w:asciiTheme="minorBidi" w:hAnsiTheme="minorBidi"/>
          <w:lang w:bidi="en-US"/>
        </w:rPr>
        <w:lastRenderedPageBreak/>
        <w:t xml:space="preserve">pressure chamber instrument and two workers, and following the small </w:t>
      </w:r>
      <m:oMath>
        <m:r>
          <w:rPr>
            <w:rFonts w:ascii="Cambria Math" w:hAnsi="Cambria Math"/>
            <w:lang w:bidi="en-US"/>
          </w:rPr>
          <m:t>ψ</m:t>
        </m:r>
      </m:oMath>
      <w:r w:rsidRPr="004E0A0D">
        <w:rPr>
          <w:rFonts w:asciiTheme="minorBidi" w:hAnsiTheme="minorBidi"/>
          <w:vertAlign w:val="subscript"/>
          <w:lang w:bidi="en-US"/>
        </w:rPr>
        <w:t xml:space="preserve">leaf </w:t>
      </w:r>
      <w:r w:rsidRPr="004E0A0D">
        <w:rPr>
          <w:rFonts w:asciiTheme="minorBidi" w:hAnsiTheme="minorBidi"/>
          <w:lang w:bidi="en-US"/>
        </w:rPr>
        <w:t>variability observed in our trial, we opt to sample a single leaf per tree (per date).</w:t>
      </w:r>
      <w:bookmarkEnd w:id="635"/>
      <w:r w:rsidRPr="004E0A0D">
        <w:rPr>
          <w:rFonts w:asciiTheme="minorBidi" w:hAnsiTheme="minorBidi"/>
          <w:lang w:bidi="en-US"/>
        </w:rPr>
        <w:t xml:space="preserve"> Excised leaves were immediately placed in airtight plastic bags and kept cool to minimize measurement errors from time lags. A total of 30 leaves were sampled per date and measured using a PMS1515 pressure chamber (PMS, Albany, OR, USA). The total number of sampled leaves during the study period was 480 (16 months, 30 leaves per date).</w:t>
      </w:r>
    </w:p>
    <w:p w14:paraId="4DFC0E29" w14:textId="77777777" w:rsidR="00073B2A" w:rsidRPr="004E0A0D" w:rsidRDefault="00073B2A">
      <w:pPr>
        <w:snapToGrid w:val="0"/>
        <w:spacing w:after="120" w:line="360" w:lineRule="auto"/>
        <w:jc w:val="both"/>
        <w:rPr>
          <w:rFonts w:asciiTheme="minorBidi" w:hAnsiTheme="minorBidi"/>
          <w:i/>
          <w:lang w:bidi="en-US"/>
        </w:rPr>
        <w:pPrChange w:id="636" w:author="fishman netanel" w:date="2025-06-10T15:01:00Z">
          <w:pPr>
            <w:spacing w:line="360" w:lineRule="auto"/>
            <w:jc w:val="both"/>
          </w:pPr>
        </w:pPrChange>
      </w:pPr>
    </w:p>
    <w:p w14:paraId="6CF5DC39" w14:textId="29A8DB91" w:rsidR="00DB0F66" w:rsidRPr="004E0A0D" w:rsidRDefault="00DB0F66" w:rsidP="0084112C">
      <w:pPr>
        <w:pStyle w:val="2"/>
        <w:jc w:val="both"/>
        <w:rPr>
          <w:rFonts w:asciiTheme="minorBidi" w:hAnsiTheme="minorBidi"/>
          <w:lang w:bidi="en-US"/>
        </w:rPr>
      </w:pPr>
      <w:bookmarkStart w:id="637" w:name="_Toc200519667"/>
      <w:r w:rsidRPr="004E0A0D">
        <w:rPr>
          <w:rFonts w:asciiTheme="minorBidi" w:hAnsiTheme="minorBidi"/>
          <w:lang w:bidi="en-US"/>
        </w:rPr>
        <w:t>2.3. UAV Platform and Spectral Data Acquisition</w:t>
      </w:r>
      <w:bookmarkEnd w:id="637"/>
      <w:r w:rsidRPr="004E0A0D">
        <w:rPr>
          <w:rFonts w:asciiTheme="minorBidi" w:hAnsiTheme="minorBidi"/>
          <w:lang w:bidi="en-US"/>
        </w:rPr>
        <w:t xml:space="preserve"> </w:t>
      </w:r>
    </w:p>
    <w:p w14:paraId="2F0E7257" w14:textId="27CD45E0" w:rsidR="00DB0F66" w:rsidRPr="004E0A0D" w:rsidRDefault="00DB0F66">
      <w:pPr>
        <w:spacing w:after="120" w:line="360" w:lineRule="auto"/>
        <w:jc w:val="both"/>
        <w:rPr>
          <w:rFonts w:asciiTheme="minorBidi" w:hAnsiTheme="minorBidi"/>
          <w:lang w:bidi="en-US"/>
        </w:rPr>
        <w:pPrChange w:id="638" w:author="fishman netanel" w:date="2025-06-10T15:01:00Z">
          <w:pPr>
            <w:spacing w:line="360" w:lineRule="auto"/>
            <w:jc w:val="both"/>
          </w:pPr>
        </w:pPrChange>
      </w:pPr>
      <w:r w:rsidRPr="004E0A0D">
        <w:rPr>
          <w:rFonts w:asciiTheme="minorBidi" w:hAnsiTheme="minorBidi"/>
          <w:lang w:bidi="en-US"/>
        </w:rPr>
        <w:t xml:space="preserve">Hyperspectral imagery was acquired monthly concurrent with the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measurements</w:t>
      </w:r>
      <w:r w:rsidRPr="004E0A0D">
        <w:rPr>
          <w:rFonts w:asciiTheme="minorBidi" w:hAnsiTheme="minorBidi"/>
          <w:rtl/>
          <w:lang w:bidi="en-US"/>
        </w:rPr>
        <w:t xml:space="preserve"> </w:t>
      </w:r>
      <w:r w:rsidRPr="004E0A0D">
        <w:rPr>
          <w:rFonts w:asciiTheme="minorBidi" w:hAnsiTheme="minorBidi"/>
          <w:lang w:bidi="en-US"/>
        </w:rPr>
        <w:t>starting from March 2022 to February 2023, using a Nano-</w:t>
      </w:r>
      <w:proofErr w:type="spellStart"/>
      <w:r w:rsidRPr="004E0A0D">
        <w:rPr>
          <w:rFonts w:asciiTheme="minorBidi" w:hAnsiTheme="minorBidi"/>
          <w:lang w:bidi="en-US"/>
        </w:rPr>
        <w:t>Hyperspec</w:t>
      </w:r>
      <w:proofErr w:type="spellEnd"/>
      <w:r w:rsidRPr="004E0A0D">
        <w:rPr>
          <w:rFonts w:asciiTheme="minorBidi" w:hAnsiTheme="minorBidi"/>
          <w:lang w:bidi="en-US"/>
        </w:rPr>
        <w:t xml:space="preserve"> camera (Headwall Photonics, Boston, MA, USA) mounted on a </w:t>
      </w:r>
      <w:r w:rsidRPr="004E0A0D">
        <w:rPr>
          <w:rFonts w:ascii="Tahoma" w:hAnsi="Tahoma" w:cs="Tahoma"/>
          <w:lang w:bidi="en-US"/>
        </w:rPr>
        <w:t>﻿</w:t>
      </w:r>
      <w:r w:rsidRPr="004E0A0D">
        <w:rPr>
          <w:rFonts w:asciiTheme="minorBidi" w:hAnsiTheme="minorBidi"/>
          <w:lang w:bidi="en-US"/>
        </w:rPr>
        <w:t xml:space="preserve">DJI </w:t>
      </w:r>
      <w:proofErr w:type="spellStart"/>
      <w:r w:rsidRPr="004E0A0D">
        <w:rPr>
          <w:rFonts w:asciiTheme="minorBidi" w:hAnsiTheme="minorBidi"/>
          <w:lang w:bidi="en-US"/>
        </w:rPr>
        <w:t>Matrice</w:t>
      </w:r>
      <w:proofErr w:type="spellEnd"/>
      <w:r w:rsidRPr="004E0A0D">
        <w:rPr>
          <w:rFonts w:asciiTheme="minorBidi" w:hAnsiTheme="minorBidi"/>
          <w:lang w:bidi="en-US"/>
        </w:rPr>
        <w:t xml:space="preserve"> 600 Pro (M600) Hexacopter. </w:t>
      </w:r>
      <w:r w:rsidRPr="004E0A0D">
        <w:rPr>
          <w:rFonts w:ascii="Tahoma" w:hAnsi="Tahoma" w:cs="Tahoma"/>
          <w:lang w:bidi="en-US"/>
        </w:rPr>
        <w:t>﻿</w:t>
      </w:r>
      <w:r w:rsidRPr="004E0A0D">
        <w:rPr>
          <w:rFonts w:asciiTheme="minorBidi" w:hAnsiTheme="minorBidi"/>
          <w:lang w:bidi="en-US"/>
        </w:rPr>
        <w:t xml:space="preserve">The </w:t>
      </w:r>
      <w:proofErr w:type="spellStart"/>
      <w:r w:rsidRPr="004E0A0D">
        <w:rPr>
          <w:rFonts w:asciiTheme="minorBidi" w:hAnsiTheme="minorBidi"/>
          <w:lang w:bidi="en-US"/>
        </w:rPr>
        <w:t>NanoSpec</w:t>
      </w:r>
      <w:proofErr w:type="spellEnd"/>
      <w:r w:rsidRPr="004E0A0D">
        <w:rPr>
          <w:rFonts w:asciiTheme="minorBidi" w:hAnsiTheme="minorBidi"/>
          <w:lang w:bidi="en-US"/>
        </w:rPr>
        <w:t xml:space="preserve"> sensor is a push-broom hyperspectral nano-sensor with 274 spectral bands and 640 spatial pixels within the visible-near-infrared range from 400 nm to 1000 nm. The M600 is controlled via a hand-held remote-control transmitter and a ground control station with a navigation data link, which sends waypoint navigation information to the aircraft from a laptop computer. The M600 carries a Global Navigation Satellite System (GNSS) and an Inertial Measurement Unit (IMU) (SBG Systems North America, Inc., Chicago, IL). </w:t>
      </w:r>
    </w:p>
    <w:p w14:paraId="5845425B" w14:textId="21B18C8A" w:rsidR="00DB0F66" w:rsidRPr="004E0A0D" w:rsidDel="000B2038" w:rsidRDefault="00DB0F66">
      <w:pPr>
        <w:snapToGrid w:val="0"/>
        <w:spacing w:after="120" w:line="360" w:lineRule="auto"/>
        <w:jc w:val="both"/>
        <w:rPr>
          <w:del w:id="639" w:author="David Helman" w:date="2025-04-09T15:44:00Z"/>
          <w:rFonts w:asciiTheme="minorBidi" w:hAnsiTheme="minorBidi"/>
          <w:lang w:bidi="en-US"/>
        </w:rPr>
        <w:pPrChange w:id="640" w:author="fishman netanel" w:date="2025-06-10T15:01:00Z">
          <w:pPr>
            <w:spacing w:line="360" w:lineRule="auto"/>
            <w:jc w:val="both"/>
          </w:pPr>
        </w:pPrChange>
      </w:pPr>
      <w:r w:rsidRPr="004E0A0D">
        <w:rPr>
          <w:rFonts w:asciiTheme="minorBidi" w:hAnsiTheme="minorBidi"/>
          <w:lang w:bidi="en-US"/>
        </w:rPr>
        <w:t xml:space="preserve">The images were collected between 11:00 AM and 1:00 PM, concurrent with the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measurements, at the height of 60 m above ground level, providing a spatial resolution of 2-3 cm per pixel. </w:t>
      </w:r>
      <w:r w:rsidRPr="004E0A0D">
        <w:rPr>
          <w:rFonts w:ascii="Tahoma" w:hAnsi="Tahoma" w:cs="Tahoma"/>
          <w:lang w:bidi="en-US"/>
        </w:rPr>
        <w:t>﻿</w:t>
      </w:r>
      <w:r w:rsidRPr="004E0A0D">
        <w:rPr>
          <w:rFonts w:asciiTheme="minorBidi" w:hAnsiTheme="minorBidi"/>
          <w:lang w:bidi="en-US"/>
        </w:rPr>
        <w:t xml:space="preserve">Three flights were required to cover the study area. For radiometric calibration, a 3 m by 3 m in-situ grey-white reflectance calibration with three strips and distinct reflectance factors (56%, 30%, and 11% reflectance) was set up within the flight scene in each campaign (date). For geometric corrections, a ground-based GNSS receiver – Trimble SPS585 precision RTK (Trimble Inc., Westminster, Colorado - USA) – was used to collect static geolocation data to calculate the post-processing kinematic (PPK) flight trajectory using a smoothed best-estimated trajectory (SBET) file generated from the </w:t>
      </w:r>
      <w:proofErr w:type="spellStart"/>
      <w:r w:rsidRPr="004E0A0D">
        <w:rPr>
          <w:rFonts w:asciiTheme="minorBidi" w:hAnsiTheme="minorBidi"/>
          <w:lang w:bidi="en-US"/>
        </w:rPr>
        <w:t>POSpac</w:t>
      </w:r>
      <w:proofErr w:type="spellEnd"/>
      <w:r w:rsidRPr="004E0A0D">
        <w:rPr>
          <w:rFonts w:asciiTheme="minorBidi" w:hAnsiTheme="minorBidi"/>
          <w:lang w:bidi="en-US"/>
        </w:rPr>
        <w:t xml:space="preserve"> UAV™ Version 8.9 software tool (</w:t>
      </w:r>
      <w:proofErr w:type="spellStart"/>
      <w:r w:rsidRPr="004E0A0D">
        <w:rPr>
          <w:rFonts w:asciiTheme="minorBidi" w:hAnsiTheme="minorBidi"/>
          <w:lang w:bidi="en-US"/>
        </w:rPr>
        <w:t>Applanix</w:t>
      </w:r>
      <w:proofErr w:type="spellEnd"/>
      <w:r w:rsidRPr="004E0A0D">
        <w:rPr>
          <w:rFonts w:asciiTheme="minorBidi" w:hAnsiTheme="minorBidi"/>
          <w:lang w:bidi="en-US"/>
        </w:rPr>
        <w:t>, Richmond Hill, Ontario, Canada).</w:t>
      </w:r>
    </w:p>
    <w:p w14:paraId="6EE7A54C" w14:textId="77777777" w:rsidR="00073B2A" w:rsidRPr="004E0A0D" w:rsidRDefault="00073B2A">
      <w:pPr>
        <w:snapToGrid w:val="0"/>
        <w:spacing w:after="120" w:line="360" w:lineRule="auto"/>
        <w:jc w:val="both"/>
        <w:rPr>
          <w:rFonts w:asciiTheme="minorBidi" w:hAnsiTheme="minorBidi"/>
          <w:i/>
          <w:lang w:bidi="en-US"/>
        </w:rPr>
        <w:pPrChange w:id="641" w:author="fishman netanel" w:date="2025-06-10T15:01:00Z">
          <w:pPr>
            <w:spacing w:line="360" w:lineRule="auto"/>
            <w:jc w:val="both"/>
          </w:pPr>
        </w:pPrChange>
      </w:pPr>
    </w:p>
    <w:p w14:paraId="740F7339" w14:textId="47BD49DF" w:rsidR="00DB0F66" w:rsidRPr="004E0A0D" w:rsidRDefault="00DB0F66" w:rsidP="0084112C">
      <w:pPr>
        <w:pStyle w:val="2"/>
        <w:jc w:val="both"/>
        <w:rPr>
          <w:rFonts w:asciiTheme="minorBidi" w:hAnsiTheme="minorBidi"/>
          <w:lang w:bidi="en-US"/>
        </w:rPr>
      </w:pPr>
      <w:bookmarkStart w:id="642" w:name="_Toc200519668"/>
      <w:r w:rsidRPr="004E0A0D">
        <w:rPr>
          <w:rFonts w:asciiTheme="minorBidi" w:hAnsiTheme="minorBidi"/>
          <w:lang w:bidi="en-US"/>
        </w:rPr>
        <w:t>2.4. Spectral Data Processing</w:t>
      </w:r>
      <w:bookmarkEnd w:id="642"/>
    </w:p>
    <w:p w14:paraId="0FC44D91" w14:textId="6AD73407" w:rsidR="00DB0F66" w:rsidRPr="004E0A0D" w:rsidRDefault="00DB0F66" w:rsidP="0084112C">
      <w:pPr>
        <w:spacing w:line="360" w:lineRule="auto"/>
        <w:jc w:val="both"/>
        <w:rPr>
          <w:rFonts w:asciiTheme="minorBidi" w:hAnsiTheme="minorBidi"/>
          <w:lang w:bidi="en-US"/>
        </w:rPr>
      </w:pPr>
      <w:r w:rsidRPr="004E0A0D">
        <w:rPr>
          <w:rFonts w:asciiTheme="minorBidi" w:hAnsiTheme="minorBidi"/>
          <w:lang w:bidi="en-US"/>
        </w:rPr>
        <w:t>Radiometric calibration, geometric corrections, and ortho-</w:t>
      </w:r>
      <w:proofErr w:type="spellStart"/>
      <w:r w:rsidRPr="004E0A0D">
        <w:rPr>
          <w:rFonts w:asciiTheme="minorBidi" w:hAnsiTheme="minorBidi"/>
          <w:lang w:bidi="en-US"/>
        </w:rPr>
        <w:t>mosaicing</w:t>
      </w:r>
      <w:proofErr w:type="spellEnd"/>
      <w:r w:rsidRPr="004E0A0D">
        <w:rPr>
          <w:rFonts w:asciiTheme="minorBidi" w:hAnsiTheme="minorBidi"/>
          <w:lang w:bidi="en-US"/>
        </w:rPr>
        <w:t xml:space="preserve"> were applied to the raw hyperspectral image cubes via the </w:t>
      </w:r>
      <w:proofErr w:type="spellStart"/>
      <w:r w:rsidRPr="004E0A0D">
        <w:rPr>
          <w:rFonts w:asciiTheme="minorBidi" w:hAnsiTheme="minorBidi"/>
          <w:lang w:bidi="en-US"/>
        </w:rPr>
        <w:t>SpectralView</w:t>
      </w:r>
      <w:proofErr w:type="spellEnd"/>
      <w:r w:rsidRPr="004E0A0D">
        <w:rPr>
          <w:rFonts w:asciiTheme="minorBidi" w:hAnsiTheme="minorBidi"/>
          <w:lang w:bidi="en-US"/>
        </w:rPr>
        <w:t xml:space="preserve"> software version 3.1.4 (Headwall Photonics, Fitchburg, MA, USA). </w:t>
      </w:r>
      <w:bookmarkStart w:id="643" w:name="_Hlk185492704"/>
      <w:r w:rsidRPr="004E0A0D">
        <w:rPr>
          <w:rFonts w:asciiTheme="minorBidi" w:hAnsiTheme="minorBidi"/>
        </w:rPr>
        <w:t>Shades and non-vegetated areas within the image (Fig. 2a) were masked</w:t>
      </w:r>
      <w:r w:rsidRPr="004E0A0D">
        <w:rPr>
          <w:rFonts w:asciiTheme="minorBidi" w:hAnsiTheme="minorBidi"/>
          <w:lang w:bidi="en-US"/>
        </w:rPr>
        <w:t xml:space="preserve"> </w:t>
      </w:r>
      <w:r w:rsidRPr="004E0A0D">
        <w:rPr>
          <w:rFonts w:asciiTheme="minorBidi" w:hAnsiTheme="minorBidi"/>
        </w:rPr>
        <w:t xml:space="preserve">using the Quantum Geographic Information System (QGIS version 3.32.3, Free Software Foundation, Boston, USA). </w:t>
      </w:r>
      <w:r w:rsidRPr="004E0A0D">
        <w:rPr>
          <w:rFonts w:asciiTheme="minorBidi" w:hAnsiTheme="minorBidi"/>
          <w:lang w:bidi="en-US"/>
        </w:rPr>
        <w:t xml:space="preserve">First, the normalized difference vegetation index (NDVI) was calculated, and pixels with NDVI &lt; 0.3 were excluded to </w:t>
      </w:r>
      <w:r w:rsidRPr="004E0A0D">
        <w:rPr>
          <w:rFonts w:asciiTheme="minorBidi" w:hAnsiTheme="minorBidi"/>
          <w:lang w:bidi="en-US"/>
        </w:rPr>
        <w:lastRenderedPageBreak/>
        <w:t xml:space="preserve">eliminate soil and understory vegetation (Fig. 2b). Then we used near-infrared (NIR) reflectance values below a threshold of </w:t>
      </w:r>
      <w:r w:rsidRPr="004E0A0D">
        <w:rPr>
          <w:rFonts w:asciiTheme="minorBidi" w:hAnsiTheme="minorBidi"/>
          <w:rtl/>
          <w:lang w:bidi="en-US"/>
        </w:rPr>
        <w:t>0.07-0.2</w:t>
      </w:r>
      <w:r w:rsidRPr="004E0A0D">
        <w:rPr>
          <w:rFonts w:asciiTheme="minorBidi" w:hAnsiTheme="minorBidi"/>
          <w:lang w:bidi="en-US"/>
        </w:rPr>
        <w:t xml:space="preserve"> to eliminate shaded parts in the canopy since these affect the spectral signal albeit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changes. We found these thresholds suitable for that purpose following trial and error after visually inspecting the clipped RGB (Fig. 2c).</w:t>
      </w:r>
      <w:bookmarkEnd w:id="643"/>
    </w:p>
    <w:p w14:paraId="78E070E4" w14:textId="77777777" w:rsidR="00DB0F66" w:rsidRPr="004E0A0D" w:rsidRDefault="00DB0F66" w:rsidP="0084112C">
      <w:pPr>
        <w:jc w:val="both"/>
        <w:rPr>
          <w:rFonts w:asciiTheme="minorBidi" w:hAnsiTheme="minorBidi"/>
          <w:lang w:bidi="en-US"/>
        </w:rPr>
      </w:pPr>
    </w:p>
    <w:p w14:paraId="5557C407" w14:textId="77777777" w:rsidR="00DB0F66" w:rsidRPr="004E0A0D" w:rsidRDefault="00DB0F66" w:rsidP="0084112C">
      <w:pPr>
        <w:jc w:val="both"/>
        <w:rPr>
          <w:rFonts w:asciiTheme="minorBidi" w:hAnsiTheme="minorBidi"/>
          <w:iCs/>
          <w:lang w:bidi="en-US"/>
        </w:rPr>
      </w:pPr>
      <w:r w:rsidRPr="004E0A0D">
        <w:rPr>
          <w:rFonts w:asciiTheme="minorBidi" w:hAnsiTheme="minorBidi"/>
          <w:b/>
          <w:bCs/>
          <w:noProof/>
          <w:lang w:bidi="en-US"/>
        </w:rPr>
        <w:drawing>
          <wp:inline distT="0" distB="0" distL="0" distR="0" wp14:anchorId="21807057" wp14:editId="1FD407B9">
            <wp:extent cx="5923828" cy="1860605"/>
            <wp:effectExtent l="0" t="0" r="1270" b="6350"/>
            <wp:docPr id="52368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680938" name=""/>
                    <pic:cNvPicPr/>
                  </pic:nvPicPr>
                  <pic:blipFill rotWithShape="1">
                    <a:blip r:embed="rId13"/>
                    <a:srcRect t="25354" r="869" b="42710"/>
                    <a:stretch/>
                  </pic:blipFill>
                  <pic:spPr bwMode="auto">
                    <a:xfrm>
                      <a:off x="0" y="0"/>
                      <a:ext cx="5942617" cy="1866506"/>
                    </a:xfrm>
                    <a:prstGeom prst="rect">
                      <a:avLst/>
                    </a:prstGeom>
                    <a:ln>
                      <a:noFill/>
                    </a:ln>
                    <a:extLst>
                      <a:ext uri="{53640926-AAD7-44D8-BBD7-CCE9431645EC}">
                        <a14:shadowObscured xmlns:a14="http://schemas.microsoft.com/office/drawing/2010/main"/>
                      </a:ext>
                    </a:extLst>
                  </pic:spPr>
                </pic:pic>
              </a:graphicData>
            </a:graphic>
          </wp:inline>
        </w:drawing>
      </w:r>
    </w:p>
    <w:p w14:paraId="23081B49" w14:textId="77777777" w:rsidR="00DB0F66" w:rsidRPr="00E63C9E" w:rsidRDefault="00DB0F66" w:rsidP="0084112C">
      <w:pPr>
        <w:jc w:val="both"/>
        <w:rPr>
          <w:rFonts w:asciiTheme="minorBidi" w:hAnsiTheme="minorBidi"/>
          <w:sz w:val="21"/>
          <w:szCs w:val="21"/>
          <w:lang w:bidi="en-US"/>
        </w:rPr>
      </w:pPr>
      <w:r w:rsidRPr="00E63C9E">
        <w:rPr>
          <w:rFonts w:asciiTheme="minorBidi" w:hAnsiTheme="minorBidi"/>
          <w:b/>
          <w:sz w:val="21"/>
          <w:szCs w:val="21"/>
          <w:lang w:bidi="en-US"/>
        </w:rPr>
        <w:t xml:space="preserve">Figure 2. </w:t>
      </w:r>
      <w:r w:rsidRPr="00E63C9E">
        <w:rPr>
          <w:rFonts w:asciiTheme="minorBidi" w:hAnsiTheme="minorBidi"/>
          <w:iCs/>
          <w:sz w:val="21"/>
          <w:szCs w:val="21"/>
          <w:lang w:bidi="en-US"/>
        </w:rPr>
        <w:t>Example for masking non-representative pixels within our processing pipeline. (a) The original image with polygons of area of interest for specific tree species, and non-representative pixels. (b) After masking pixels with NDVI&lt;0.3; green vegetation and shaded pixels are left. (c) Final product after masking pixels with low NIR reflectance for dealing with shaded pixels.</w:t>
      </w:r>
    </w:p>
    <w:p w14:paraId="6014D8EB" w14:textId="77777777" w:rsidR="00073B2A" w:rsidRPr="004E0A0D" w:rsidRDefault="00073B2A" w:rsidP="0084112C">
      <w:pPr>
        <w:spacing w:line="360" w:lineRule="auto"/>
        <w:jc w:val="both"/>
        <w:rPr>
          <w:rFonts w:asciiTheme="minorBidi" w:hAnsiTheme="minorBidi"/>
          <w:lang w:bidi="en-US"/>
        </w:rPr>
      </w:pPr>
    </w:p>
    <w:p w14:paraId="44287A70" w14:textId="77777777" w:rsidR="00E63C9E" w:rsidRDefault="00E63C9E" w:rsidP="0084112C">
      <w:pPr>
        <w:spacing w:line="360" w:lineRule="auto"/>
        <w:jc w:val="both"/>
        <w:rPr>
          <w:rFonts w:asciiTheme="minorBidi" w:hAnsiTheme="minorBidi"/>
          <w:lang w:bidi="en-US"/>
        </w:rPr>
      </w:pPr>
    </w:p>
    <w:p w14:paraId="090B71BA" w14:textId="5AB09A9E" w:rsidR="00DB0F66" w:rsidRPr="004E0A0D" w:rsidRDefault="00DB0F66" w:rsidP="0084112C">
      <w:pPr>
        <w:spacing w:line="360" w:lineRule="auto"/>
        <w:jc w:val="both"/>
        <w:rPr>
          <w:rFonts w:asciiTheme="minorBidi" w:hAnsiTheme="minorBidi"/>
          <w:lang w:bidi="en-US"/>
        </w:rPr>
      </w:pPr>
      <w:r w:rsidRPr="004E0A0D">
        <w:rPr>
          <w:rFonts w:asciiTheme="minorBidi" w:hAnsiTheme="minorBidi"/>
          <w:lang w:bidi="en-US"/>
        </w:rPr>
        <w:t xml:space="preserve">The reflectance values of retained pixels were averaged for each tree canopy, which was manually delineated, to obtain a single mean reflectance spectrum representing the entire canopy. The </w:t>
      </w:r>
      <w:proofErr w:type="spellStart"/>
      <w:r w:rsidRPr="004E0A0D">
        <w:rPr>
          <w:rFonts w:asciiTheme="minorBidi" w:hAnsiTheme="minorBidi"/>
          <w:lang w:bidi="en-US"/>
        </w:rPr>
        <w:t>Savitzky-Golay</w:t>
      </w:r>
      <w:proofErr w:type="spellEnd"/>
      <w:r w:rsidRPr="004E0A0D">
        <w:rPr>
          <w:rFonts w:asciiTheme="minorBidi" w:hAnsiTheme="minorBidi"/>
          <w:lang w:bidi="en-US"/>
        </w:rPr>
        <w:t xml:space="preserve"> filter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{"citationItems":[{"id":"ITEM-1","itemData":{"DOI":"10.1021/ac60214a047","author":[{"dropping-particle":"","family":"Savitzky","given":"Abraham.","non-dropping-particle":"","parse-names":false,"suffix":""},{"dropping-particle":"","family":"Golay","given":"M J E","non-dropping-particle":"","parse-names":false,"suffix":""}],"container-title":"Analytical Chemistry","id":"ITEM-1","issue":"8","issued":{"date-parts":[["1964"]]},"note":"</w:instrText>
      </w:r>
      <w:r w:rsidR="00921FCF" w:rsidRPr="004E0A0D">
        <w:rPr>
          <w:rFonts w:asciiTheme="minorBidi" w:hAnsiTheme="minorBidi"/>
          <w:rtl/>
        </w:rPr>
        <w:instrText>טוב בשביל ציטוט, אין את הקובץ. נמצא ברפרנס נפרד</w:instrText>
      </w:r>
      <w:r w:rsidR="00921FCF" w:rsidRPr="004E0A0D">
        <w:rPr>
          <w:rFonts w:asciiTheme="minorBidi" w:hAnsiTheme="minorBidi"/>
          <w:lang w:bidi="en-US"/>
        </w:rPr>
        <w:instrText>.\n","page":"1627-1639","title":"Smoothing and Differentiation of Data by Simplified Least Squares Procedures.","type":"article-journal","volume":"36"},"uris":["http://www.mendeley.com/documents/?uuid=9706518a-fbc0-3f32-bfc0-900be19f5828"]}],"mendeley":{"formattedCitation":"(Savitzky &amp; Golay, 1964)","plainTextFormattedCitation":"(Savitzky &amp; Golay, 1964)","previouslyFormattedCitation":"[43]"},"properties":{"noteIndex":0},"schema":"https://github.com/citation-style-language/schema/raw/master/csl-citation.json"}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(Savitzky &amp; Golay, 1964)</w:t>
      </w:r>
      <w:r w:rsidRPr="004E0A0D">
        <w:rPr>
          <w:rFonts w:asciiTheme="minorBidi" w:hAnsiTheme="minorBidi"/>
        </w:rPr>
        <w:fldChar w:fldCharType="end"/>
      </w:r>
      <w:r w:rsidRPr="004E0A0D">
        <w:rPr>
          <w:rFonts w:asciiTheme="minorBidi" w:hAnsiTheme="minorBidi"/>
          <w:lang w:bidi="en-US"/>
        </w:rPr>
        <w:t>, with a window size of 20 bands and second-order polynomials, was applied to eliminate potential artifacts and anomalies in the spectral signatures caused by measurement errors (Fig. 3).</w:t>
      </w:r>
    </w:p>
    <w:p w14:paraId="17169483" w14:textId="77777777" w:rsidR="00DB0F66" w:rsidRPr="004E0A0D" w:rsidRDefault="00DB0F66" w:rsidP="0084112C">
      <w:pPr>
        <w:spacing w:line="360" w:lineRule="auto"/>
        <w:jc w:val="both"/>
        <w:rPr>
          <w:rFonts w:asciiTheme="minorBidi" w:hAnsiTheme="minorBidi"/>
          <w:lang w:bidi="en-US"/>
        </w:rPr>
      </w:pPr>
      <w:r w:rsidRPr="004E0A0D">
        <w:rPr>
          <w:rFonts w:asciiTheme="minorBidi" w:hAnsiTheme="minorBidi"/>
          <w:lang w:bidi="en-US"/>
        </w:rPr>
        <w:t xml:space="preserve">After the spectral data processing, the final dataset used within the modeling pipeline resulted in a sample size of N = 246. The data was randomly split into a 70% training set and a 30% test set for model training and evaluation purposes. This ratio is considered useable and generic within an ML pipeline, especially if one wants a larger data sample to evaluate the model and ensure a more robust transferability to other locations and cases.  </w:t>
      </w:r>
    </w:p>
    <w:p w14:paraId="584C11F2" w14:textId="77777777" w:rsidR="00DB0F66" w:rsidRPr="004E0A0D" w:rsidRDefault="00DB0F66" w:rsidP="0084112C">
      <w:pPr>
        <w:jc w:val="both"/>
        <w:rPr>
          <w:rFonts w:asciiTheme="minorBidi" w:hAnsiTheme="minorBidi"/>
          <w:lang w:bidi="en-US"/>
        </w:rPr>
      </w:pPr>
      <w:r w:rsidRPr="004E0A0D">
        <w:rPr>
          <w:rFonts w:asciiTheme="minorBidi" w:hAnsiTheme="minorBidi"/>
          <w:noProof/>
          <w:lang w:bidi="en-US"/>
        </w:rPr>
        <w:lastRenderedPageBreak/>
        <w:drawing>
          <wp:inline distT="0" distB="0" distL="0" distR="0" wp14:anchorId="79A00686" wp14:editId="1E09F17C">
            <wp:extent cx="3975239" cy="4508390"/>
            <wp:effectExtent l="0" t="0" r="6350" b="6985"/>
            <wp:docPr id="86049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91824" name="Picture 3"/>
                    <pic:cNvPicPr/>
                  </pic:nvPicPr>
                  <pic:blipFill>
                    <a:blip r:embed="rId14"/>
                    <a:stretch>
                      <a:fillRect/>
                    </a:stretch>
                  </pic:blipFill>
                  <pic:spPr>
                    <a:xfrm>
                      <a:off x="0" y="0"/>
                      <a:ext cx="3984759" cy="4519186"/>
                    </a:xfrm>
                    <a:prstGeom prst="rect">
                      <a:avLst/>
                    </a:prstGeom>
                  </pic:spPr>
                </pic:pic>
              </a:graphicData>
            </a:graphic>
          </wp:inline>
        </w:drawing>
      </w:r>
    </w:p>
    <w:p w14:paraId="79595F21" w14:textId="77777777" w:rsidR="00DB0F66" w:rsidRDefault="00DB0F66" w:rsidP="0084112C">
      <w:pPr>
        <w:jc w:val="both"/>
        <w:rPr>
          <w:rFonts w:asciiTheme="minorBidi" w:hAnsiTheme="minorBidi"/>
          <w:sz w:val="21"/>
          <w:szCs w:val="21"/>
          <w:lang w:bidi="en-US"/>
        </w:rPr>
      </w:pPr>
      <w:r w:rsidRPr="00E63C9E">
        <w:rPr>
          <w:rFonts w:asciiTheme="minorBidi" w:hAnsiTheme="minorBidi"/>
          <w:b/>
          <w:sz w:val="21"/>
          <w:szCs w:val="21"/>
          <w:lang w:bidi="en-US"/>
        </w:rPr>
        <w:t xml:space="preserve">Figure 3. </w:t>
      </w:r>
      <w:r w:rsidRPr="00E63C9E">
        <w:rPr>
          <w:rFonts w:asciiTheme="minorBidi" w:hAnsiTheme="minorBidi"/>
          <w:sz w:val="21"/>
          <w:szCs w:val="21"/>
          <w:lang w:bidi="en-US"/>
        </w:rPr>
        <w:t>Spectral signatures in the 400–1000 nm range (</w:t>
      </w:r>
      <w:r w:rsidRPr="00E63C9E">
        <w:rPr>
          <w:rFonts w:asciiTheme="minorBidi" w:hAnsiTheme="minorBidi"/>
          <w:b/>
          <w:bCs/>
          <w:sz w:val="21"/>
          <w:szCs w:val="21"/>
          <w:lang w:bidi="en-US"/>
        </w:rPr>
        <w:t>a</w:t>
      </w:r>
      <w:r w:rsidRPr="00E63C9E">
        <w:rPr>
          <w:rFonts w:asciiTheme="minorBidi" w:hAnsiTheme="minorBidi"/>
          <w:sz w:val="21"/>
          <w:szCs w:val="21"/>
          <w:lang w:bidi="en-US"/>
        </w:rPr>
        <w:t>)</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before</w:t>
      </w:r>
      <w:r w:rsidRPr="00E63C9E">
        <w:rPr>
          <w:rFonts w:asciiTheme="minorBidi" w:hAnsiTheme="minorBidi"/>
          <w:b/>
          <w:bCs/>
          <w:sz w:val="21"/>
          <w:szCs w:val="21"/>
          <w:lang w:bidi="en-US"/>
        </w:rPr>
        <w:t xml:space="preserve"> </w:t>
      </w:r>
      <w:r w:rsidRPr="00E63C9E">
        <w:rPr>
          <w:rFonts w:asciiTheme="minorBidi" w:hAnsiTheme="minorBidi"/>
          <w:sz w:val="21"/>
          <w:szCs w:val="21"/>
          <w:lang w:bidi="en-US"/>
        </w:rPr>
        <w:t>and (</w:t>
      </w:r>
      <w:r w:rsidRPr="00E63C9E">
        <w:rPr>
          <w:rFonts w:asciiTheme="minorBidi" w:hAnsiTheme="minorBidi"/>
          <w:b/>
          <w:bCs/>
          <w:sz w:val="21"/>
          <w:szCs w:val="21"/>
          <w:lang w:bidi="en-US"/>
        </w:rPr>
        <w:t>b</w:t>
      </w:r>
      <w:r w:rsidRPr="00E63C9E">
        <w:rPr>
          <w:rFonts w:asciiTheme="minorBidi" w:hAnsiTheme="minorBidi"/>
          <w:sz w:val="21"/>
          <w:szCs w:val="21"/>
          <w:lang w:bidi="en-US"/>
        </w:rPr>
        <w:t>) after applying the</w:t>
      </w:r>
      <w:r w:rsidRPr="00E63C9E">
        <w:rPr>
          <w:rFonts w:asciiTheme="minorBidi" w:hAnsiTheme="minorBidi"/>
          <w:b/>
          <w:bCs/>
          <w:sz w:val="21"/>
          <w:szCs w:val="21"/>
          <w:lang w:bidi="en-US"/>
        </w:rPr>
        <w:t xml:space="preserve"> </w:t>
      </w:r>
      <w:proofErr w:type="spellStart"/>
      <w:r w:rsidRPr="00E63C9E">
        <w:rPr>
          <w:rFonts w:asciiTheme="minorBidi" w:hAnsiTheme="minorBidi"/>
          <w:sz w:val="21"/>
          <w:szCs w:val="21"/>
          <w:lang w:bidi="en-US"/>
        </w:rPr>
        <w:t>Savitzky-Golay</w:t>
      </w:r>
      <w:proofErr w:type="spellEnd"/>
      <w:r w:rsidRPr="00E63C9E">
        <w:rPr>
          <w:rFonts w:asciiTheme="minorBidi" w:hAnsiTheme="minorBidi"/>
          <w:sz w:val="21"/>
          <w:szCs w:val="21"/>
          <w:lang w:bidi="en-US"/>
        </w:rPr>
        <w:t xml:space="preserve"> filter smoothing. Each line in the graph corresponds to the averaged signature over all pixels in the canopy per each species and date.</w:t>
      </w:r>
    </w:p>
    <w:p w14:paraId="45076505" w14:textId="77777777" w:rsidR="00E63C9E" w:rsidRPr="00E63C9E" w:rsidRDefault="00E63C9E" w:rsidP="0084112C">
      <w:pPr>
        <w:jc w:val="both"/>
        <w:rPr>
          <w:rFonts w:asciiTheme="minorBidi" w:hAnsiTheme="minorBidi"/>
          <w:sz w:val="21"/>
          <w:szCs w:val="21"/>
          <w:lang w:bidi="en-US"/>
        </w:rPr>
      </w:pPr>
    </w:p>
    <w:p w14:paraId="78D00AA5" w14:textId="5CF3D71E" w:rsidR="00DB0F66" w:rsidRPr="004E0A0D" w:rsidRDefault="00DB0F66" w:rsidP="0084112C">
      <w:pPr>
        <w:jc w:val="both"/>
        <w:rPr>
          <w:rFonts w:asciiTheme="minorBidi" w:hAnsiTheme="minorBidi"/>
        </w:rPr>
      </w:pPr>
    </w:p>
    <w:p w14:paraId="77568DEF" w14:textId="77777777" w:rsidR="00073B2A" w:rsidRPr="004E0A0D" w:rsidRDefault="00073B2A" w:rsidP="00F6427D">
      <w:pPr>
        <w:pStyle w:val="1"/>
        <w:rPr>
          <w:lang w:bidi="en-US"/>
        </w:rPr>
      </w:pPr>
      <w:bookmarkStart w:id="644" w:name="_Toc200519669"/>
      <w:r w:rsidRPr="004E0A0D">
        <w:rPr>
          <w:lang w:bidi="en-US"/>
        </w:rPr>
        <w:t>3. Predictive Models</w:t>
      </w:r>
      <w:bookmarkEnd w:id="644"/>
    </w:p>
    <w:p w14:paraId="4E8FFA24" w14:textId="14A8A111" w:rsidR="00073B2A" w:rsidRPr="004E0A0D" w:rsidDel="000B2038" w:rsidRDefault="00073B2A">
      <w:pPr>
        <w:snapToGrid w:val="0"/>
        <w:spacing w:after="120" w:line="360" w:lineRule="auto"/>
        <w:jc w:val="both"/>
        <w:rPr>
          <w:del w:id="645" w:author="David Helman" w:date="2025-04-09T15:44:00Z"/>
          <w:rFonts w:asciiTheme="minorBidi" w:hAnsiTheme="minorBidi"/>
          <w:lang w:bidi="en-US"/>
        </w:rPr>
        <w:pPrChange w:id="646" w:author="fishman netanel" w:date="2025-06-10T15:01:00Z">
          <w:pPr>
            <w:spacing w:line="360" w:lineRule="auto"/>
            <w:jc w:val="both"/>
          </w:pPr>
        </w:pPrChange>
      </w:pPr>
      <w:r w:rsidRPr="004E0A0D">
        <w:rPr>
          <w:rFonts w:asciiTheme="minorBidi" w:hAnsiTheme="minorBidi"/>
          <w:lang w:bidi="en-US"/>
        </w:rPr>
        <w:t xml:space="preserve">We followed two approaches to predict </w:t>
      </w:r>
      <m:oMath>
        <m:r>
          <w:rPr>
            <w:rFonts w:ascii="Cambria Math" w:hAnsi="Cambria Math"/>
            <w:lang w:bidi="en-US"/>
          </w:rPr>
          <m:t>ψ</m:t>
        </m:r>
      </m:oMath>
      <w:r w:rsidRPr="004E0A0D">
        <w:rPr>
          <w:rFonts w:asciiTheme="minorBidi" w:hAnsiTheme="minorBidi"/>
          <w:vertAlign w:val="subscript"/>
          <w:lang w:bidi="en-US"/>
        </w:rPr>
        <w:t>leaves</w:t>
      </w:r>
      <w:r w:rsidRPr="004E0A0D">
        <w:rPr>
          <w:rFonts w:asciiTheme="minorBidi" w:hAnsiTheme="minorBidi"/>
          <w:lang w:bidi="en-US"/>
        </w:rPr>
        <w:t xml:space="preserve"> from the hyperspectral data. First, we used a simple regression approach, whereas the predictor is a spectral index, whether derived in previous studies or generated in this study for all species together as well as for individual species (see sub-section </w:t>
      </w:r>
      <w:r w:rsidRPr="004E0A0D">
        <w:rPr>
          <w:rFonts w:asciiTheme="minorBidi" w:hAnsiTheme="minorBidi"/>
          <w:i/>
          <w:iCs/>
          <w:lang w:bidi="en-US"/>
        </w:rPr>
        <w:t>3.1</w:t>
      </w:r>
      <w:r w:rsidRPr="004E0A0D">
        <w:rPr>
          <w:rFonts w:asciiTheme="minorBidi" w:hAnsiTheme="minorBidi"/>
          <w:lang w:bidi="en-US"/>
        </w:rPr>
        <w:t xml:space="preserve">). For the same datasets, we also tested the best NDSI, adding one index at a time within a multivariable linear regression (MLR) model. Second, we used the best NDSIs generated from the hyperspectral data in three machine learning algorithms (sub-section </w:t>
      </w:r>
      <w:r w:rsidRPr="004E0A0D">
        <w:rPr>
          <w:rFonts w:asciiTheme="minorBidi" w:hAnsiTheme="minorBidi"/>
          <w:i/>
          <w:iCs/>
          <w:lang w:bidi="en-US"/>
        </w:rPr>
        <w:t>3.2</w:t>
      </w:r>
      <w:r w:rsidRPr="004E0A0D">
        <w:rPr>
          <w:rFonts w:asciiTheme="minorBidi" w:hAnsiTheme="minorBidi"/>
          <w:lang w:bidi="en-US"/>
        </w:rPr>
        <w:t>).</w:t>
      </w:r>
    </w:p>
    <w:p w14:paraId="3774C84D" w14:textId="77777777" w:rsidR="00073B2A" w:rsidRPr="004E0A0D" w:rsidRDefault="00073B2A">
      <w:pPr>
        <w:snapToGrid w:val="0"/>
        <w:spacing w:after="120" w:line="360" w:lineRule="auto"/>
        <w:jc w:val="both"/>
        <w:rPr>
          <w:lang w:bidi="en-US"/>
        </w:rPr>
        <w:pPrChange w:id="647" w:author="fishman netanel" w:date="2025-06-10T15:01:00Z">
          <w:pPr>
            <w:pStyle w:val="2"/>
            <w:jc w:val="both"/>
          </w:pPr>
        </w:pPrChange>
      </w:pPr>
    </w:p>
    <w:p w14:paraId="047C1BB6" w14:textId="45D27F91" w:rsidR="00073B2A" w:rsidRPr="004E0A0D" w:rsidRDefault="00073B2A" w:rsidP="0084112C">
      <w:pPr>
        <w:pStyle w:val="2"/>
        <w:jc w:val="both"/>
        <w:rPr>
          <w:rFonts w:asciiTheme="minorBidi" w:hAnsiTheme="minorBidi"/>
          <w:lang w:bidi="en-US"/>
        </w:rPr>
      </w:pPr>
      <w:bookmarkStart w:id="648" w:name="_Toc200519670"/>
      <w:r w:rsidRPr="004E0A0D">
        <w:rPr>
          <w:rFonts w:asciiTheme="minorBidi" w:hAnsiTheme="minorBidi"/>
          <w:lang w:bidi="en-US"/>
        </w:rPr>
        <w:t>3.1. Spectral Indices</w:t>
      </w:r>
      <w:bookmarkEnd w:id="648"/>
    </w:p>
    <w:p w14:paraId="4295BB4B" w14:textId="77777777" w:rsidR="00E63C9E" w:rsidDel="00253245" w:rsidRDefault="00073B2A" w:rsidP="0084112C">
      <w:pPr>
        <w:spacing w:after="120" w:line="360" w:lineRule="auto"/>
        <w:jc w:val="both"/>
        <w:rPr>
          <w:del w:id="649" w:author="fishman netanel" w:date="2025-06-11T08:06:00Z"/>
          <w:rFonts w:asciiTheme="minorBidi" w:hAnsiTheme="minorBidi"/>
          <w:lang w:bidi="en-US"/>
        </w:rPr>
      </w:pPr>
      <w:r w:rsidRPr="004E0A0D">
        <w:rPr>
          <w:rFonts w:asciiTheme="minorBidi" w:hAnsiTheme="minorBidi"/>
          <w:lang w:bidi="en-US"/>
        </w:rPr>
        <w:t xml:space="preserve">Twelve known spectral indices within the 400–1000 nm range were tested by conducting a simple linear regression with </w:t>
      </w:r>
      <m:oMath>
        <m:r>
          <m:rPr>
            <m:sty m:val="p"/>
          </m:rP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The selected indices were based on their ability to directly and indirectly predict water-related plant traits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author":[{"dropping-particle":"","family":"Azar","given":"Matan","non-dropping-particle":"","parse-names":false,"suffix":""},{"dropping-particle":"","family":"Mulero","given":"Gabriel","non-dropping-particle":"","parse-names":false,"suffix":""},{"dropping-particle":"","family":"Yaara","given":"Oppenheimer-Shaanan","non-dropping-particle":"","parse-names":false,"suffix":""},{"dropping-particle":"","family":"Helman","given":"David","non-dropping-particle":"","parse-names":false,"suffix":""},{"dropping-particle":"","family":"Klein","given":"Tamir","non-dropping-particle":"","parse-names":false,"suffix":""}],"container-title":"Forestry","id":"ITEM-1","issued":{"date-parts":[["2023"]]},"title":"Aboveground responses to belowground root damage detected by non-destructive sensing metrics in three tree species","type":"article-journal"},"uris":["http://www.mendeley.com/documents/?uuid=d1f8bb0f-aa7a-4908-9940-3b9ec23043d5"]},{"id":"ITEM-2","itemData":{"DOI":"10.1080/01431169308954010","ISSN":"0143-1161","author":[{"dropping-particle":"","family":"Peñuelas","given":"J","non-dropping-particle":"","parse-names":false,"suffix":""},{"dropping-particle":"","family":"Filella","given":"I","non-dropping-particle":"","parse-names":false,"suffix":""},{"dropping-particle":"","family":"Biel","given":"C","non-dropping-particle":"","parse-names":false,"suffix":""},{"dropping-particle":"","family":"Serrano","given":"L","non-dropping-particle":"","parse-names":false,"suffix":""},{"dropping-particle":"","family":"Savé","given":"R","non-dropping-particle":"","parse-names":false,"suffix":""}],"container-title":"International Journal of Remote Sensing","id":"ITEM-2","issue":"10","issued":{"date-parts":[["1993","7"]]},"page":"1887-1905","publisher":"Taylor &amp; Francis","title":"The reflectance at the 950–970 nm region as an indicator of plant water status","type":"article-journal","volume":"14"},"uris":["http://www.mendeley.com/documents/?uuid=dc85af4b-b4a1-49fc-b0b4-d16882f85f8a"]},{"id":"ITEM-3","itemData":{"DOI":"10.1007/s11119-024-10129-w","ISBN":"1111902410","ISSN":"15731618","abstract":"Chickpea (Cicer arietinum L.) is a major grain legume grown worldwide as a staple protein source. Traditionally, it is a rain-fed crop, but supplemental irrigation can increase yields and counteract the challenges posed by the changing climate worldwide. A fast and non-destructive plant water status assessment method may streamline irrigation management. The main objective of this study was to remotely assess the leaf water potential (LWP) and leaf area index (LAI) of field-grown chickpea. Five irrigation treatments were applied in two farm experiments and two commercial fields. Ground hyperspectral canopy reflectance and Vegetation and Environment monitoring on a New Micro-Satellite (VENµS) images acquired throughout the study. In parallel, LWP and LAI measurements were captured in the field. Vegetation indices (VIs) and machine learning (ML) based on all spectral bands were used to calibrate and validate spectral estimation models. The normalized difference spectral index (NDSI) that used bands on 1600 and 1730 nm (NDSI(1600,1730)) selected in the current study yielded the LWP lowest estimation error on independent validation (RMSE = 0.19 [MPa]) using linear regression. VENµS based VIs resulted in relatively lower LWP estimation accuracy (RMSE = 0.23–0.29 [MPa]) compared to VIs calculated from ground hyperspectral data (RMSE = 0.19–0.21 [MPa]). Artificial neural network (ANN) models for LWP from ground and space spectral data showed similar performances (RMSE = 0.15–0.17 [MPa]), and were both more accurate than VIs. LWP response to the irrigation treatments was faster than the LAI response and was captured by the NDSI(1600,1730). The low correlation found between LWP and LAI (r = 0.08–0.44) supports the conclusion that spectral reflectance of chickpea canopy can be used to estimate LWP per se and is only partially affected by morphological changes induced by irrigation treatments and canopy development. The ability to rapidly estimate chickpea LWP may improve irrigation scheduling in the future.","author":[{"dropping-particle":"","family":"Sadeh","given":"Roy","non-dropping-particle":"","parse-names":false,"suffix":""},{"dropping-particle":"","family":"Avneri","given":"Asaf","non-dropping-particle":"","parse-names":false,"suffix":""},{"dropping-particle":"","family":"Tubul","given":"Yaniv","non-dropping-particle":"","parse-names":false,"suffix":""},{"dropping-particle":"","family":"Lati","given":"Ran N.","non-dropping-particle":"","parse-names":false,"suffix":""},{"dropping-particle":"","family":"Bonfil","given":"David J.","non-dropping-particle":"","parse-names":false,"suffix":""},{"dropping-particle":"","family":"Peleg","given":"Zvi","non-dropping-particle":"","parse-names":false,"suffix":""},{"dropping-particle":"","family":"Herrmann","given":"Ittai","non-dropping-particle":"","parse-names":false,"suffix":""}],"container-title":"Precision Agriculture","id":"ITEM-3","issue":"3","issued":{"date-parts":[["2024"]]},"page":"1658-1683","title":"Chickpea leaf water potential estimation from ground and VENµS satellite","type":"article-journal","volume":"25"},"uris":["http://www.mendeley.com/documents/?uuid=7c7b4e10-5be5-44fc-a564-7aae30e62e91"]},{"id":"ITEM-4","itemData":{"DOI":"10.1016/j.agrformet.2016.08.018","ISSN":"0168-1923","author":[{"dropping-particle":"","family":"Helman","given":"David","non-dropping-particle":"","parse-names":false,"suffix":""},{"dropping-particle":"","family":"Osem","given":"Yagil","non-dropping-particle":"","parse-names":false,"suffix":""},{"dropping-particle":"","family":"Yakir","given":"Dan","non-dropping-particle":"","parse-names":false,"suffix":""},{"dropping-particle":"","family":"Lensky","given":"Itamar M","non-dropping-particle":"","parse-names":false,"suffix":""}],"container-title":"Agricultural and Forest Meteorology","id":"ITEM-4","issued":{"date-parts":[["2017"]]},"page":"319-330","publisher":"Elsevier B.V.","title":"Relationships between climate , topography , water use and productivity in two key Mediterranean forest types with different water-use strategies","type":"article-journal","volume":"232"},"uris":["http://www.mendeley.com/documents/?uuid=115f446a-9b62-42d4-93bb-ceacbe58ec51","http://www.mendeley.com/documents/?uuid=6e5973c1-843d-4a12-a8da-d7862c2d2d33"]}],"mendeley":{"formattedCitation":"(Azar et al., 2023; Helman et al., 2017; Peñuelas et al., 1993; Sadeh et al., 2024)","plainTextFormattedCitation":"(Azar et al., 2023; Helman et al., 2017; Peñuelas et al., 1993; Sadeh et al., 2024)","previouslyFormattedCitation":"[44–47]"},"properties":{"noteIndex":0},"schema":"https://github.com/citation-style-language/schema/raw/master/csl-citation.json"}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(Azar et al., 2023; Helman et al., 2017; Peñuelas et al., 1993; Sadeh et al., 2024)</w:t>
      </w:r>
      <w:r w:rsidRPr="004E0A0D">
        <w:rPr>
          <w:rFonts w:asciiTheme="minorBidi" w:hAnsiTheme="minorBidi"/>
        </w:rPr>
        <w:fldChar w:fldCharType="end"/>
      </w:r>
      <w:r w:rsidRPr="004E0A0D">
        <w:rPr>
          <w:rFonts w:asciiTheme="minorBidi" w:hAnsiTheme="minorBidi"/>
          <w:lang w:bidi="en-US"/>
        </w:rPr>
        <w:t xml:space="preserve">. The normalized difference vegetation </w:t>
      </w:r>
      <w:r w:rsidRPr="004E0A0D">
        <w:rPr>
          <w:rFonts w:asciiTheme="minorBidi" w:hAnsiTheme="minorBidi"/>
          <w:lang w:bidi="en-US"/>
        </w:rPr>
        <w:lastRenderedPageBreak/>
        <w:t xml:space="preserve">index (NDVI), the photochemical reflectance index (PRI), and the enhanced vegetation index version two (EVI2) were tested for their ample use in monitoring vegetation status and dynamics, which showed to be indirectly related to water stress through biophysical changes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{"citationItems":[{"id":"ITEM-1","itemData":{"DOI":"10.3390/rs10101615","ISSN":"2072-4292","abstract":"Spectral-based vegetation indices (VI) have been shown to be good proxies of grapevine stem water potential (&amp;Psi;stem), assisting in irrigation decision-making for commercial vineyards. However, VI-&amp;Psi;stem correlations are mostly reported at the leaf or canopy scales, using proximal canopy-based sensors or very-high-spatial resolution images derived from sensors mounted on small airplanes or drones. Here, for the first time, we take advantage of high-spatial resolution (3-m) near-daily images acquired from Planet&amp;rsquo;s nano-satellite constellation to derive VI-&amp;Psi;stem correlations at the vineyard scale. Weekly &amp;Psi;stem was measured along the growing season of 2017 in six vines each in 81 commercial vineyards and in 60 pairs of grapevines in a 2.4 ha experimental vineyard in Israel. The Clip application programming interface (API), provided by Planet, and the Google Earth Engine platform were used to derive spatially continuous time series of four VIs&amp;mdash;GNDVI, NDVI, EVI and SAVI&amp;mdash;in the 82 vineyards. Results show that per-week multivariable linear models using variables extracted from VI time series successfully tracked spatial variations in &amp;Psi;stem across the experimental vineyard (Pearson&amp;rsquo;s-r = 0.45&amp;ndash;0.84; N = 60). A simple linear regression model enabled monitoring seasonal changes in &amp;Psi;stem along the growing season in the vineyard (r = 0.80&amp;ndash;0.82). Planet VIs and seasonal &amp;Psi;stem data from the 82 vineyards were used to derive a &amp;lsquo;global&amp;rsquo; model for in-season monitoring of &amp;Psi;stem at the vineyard-level (r = 0.78; RMSE = 18.5%; N = 970). The &amp;lsquo;global&amp;rsquo; model, which requires only a few VI variables extracted from Planet images, may be used for real-time weekly assessment of &amp;Psi;stem in Mediterranean vineyards, substantially improving the efficiency of conventional in-field monitoring efforts.","author":[{"dropping-particle":"","family":"Helman","given":"David","non-dropping-particle":"","parse-names":false,"suffix":""},{"dropping-particle":"","family":"Bahat","given":"Idan","non-dropping-particle":"","parse-names":false,"suffix":""},{"dropping-particle":"","family":"Netzer","given":"Yishai","non-dropping-particle":"","parse-names":false,"suffix":""},{"dropping-particle":"","family":"Ben-Gal","given":"Alon","non-dropping-particle":"","parse-names":false,"suffix":""},{"dropping-particle":"","family":"Alchanatis","given":"Victor","non-dropping-particle":"","parse-names":false,"suffix":""},{"dropping-particle":"","family":"Peeters","given":"Aviva","non-dropping-particle":"","parse-names":false,"suffix":""},{"dropping-particle":"","family":"Cohen","given":"Yafit","non-dropping-particle":"","parse-names":false,"suffix":""}],"container-title":"Remote Sensing","id":"ITEM-1","issue":"10","issued":{"date-parts":[["2018"]]},"note":"</w:instrText>
      </w:r>
      <w:r w:rsidR="00921FCF" w:rsidRPr="004E0A0D">
        <w:rPr>
          <w:rFonts w:asciiTheme="minorBidi" w:hAnsiTheme="minorBidi"/>
          <w:rtl/>
        </w:rPr>
        <w:instrText>מאמר שמדבר על חשיבות סביצקי גולאי. קצת נידח, משהו איראני, אבל אפשר לצטט</w:instrText>
      </w:r>
      <w:r w:rsidR="00921FCF" w:rsidRPr="004E0A0D">
        <w:rPr>
          <w:rFonts w:asciiTheme="minorBidi" w:hAnsiTheme="minorBidi"/>
          <w:lang w:bidi="en-US"/>
        </w:rPr>
        <w:instrText>.","title":"Using Time Series of High-Resolution Planet Satellite Images to Monitor Grapevine Stem Water Potential in Commercial Vineyards","type":"article-journal","volume":"10"},"uris":["http://www.mendeley.com/documents/?uuid=a0bc9fff-6358-3726-9d2c-cbfef3301db1","http://www.mendeley.com/documents/?uuid=4f3cecda-c070-478e-b01e-440976f25bcf","http://www.mendeley.com/documents/?uuid=a7a9c918-b8e3-484d-8a7e-837220848bb6"]},{"id":"ITEM-2","itemData":{"DOI":"https://doi.org/10.1111/pce.14472","ISSN":"0140-7791","abstract":"Abstract The spectral-based photochemical reflectance index (PRI) and leaf surface temperature (Tleaf) derived from thermal imaging are two indicative metrics of plant functioning. The relationship of PRI with radiation-use efficiency (RUE) and Tleaf with leaf transpiration could be leveraged to monitor crop photosynthesis and water use from space. Yet, it is unclear how such relationships will change under future high carbon dioxide concentrations ([CO2]) and drought. Here we established an [CO2] enrichment experiment in which three wheat genotypes were grown at ambient (400?ppm) and elevated (550?ppm) [CO2] and exposed to well-watered and drought conditions in two glasshouse rooms in two replicates. Leaf transpiration (Tr) and latent heat flux (LE) were derived to assess evaporative cooling, and RUE was calculated from assimilation and radiation measurements on several dates along the season. Simultaneous hyperspectral and thermal images were taken at ~ $\\unicode{x0007E}$1.5?m from the plants to derive PRI and the temperature difference between the leaf and its surrounding air (? $\\unicode{x02206}$Tleaf?air). We found significant PRI and RUE and ? $\\unicode{x02206}$Tleaf?air and Tr correlations, with no significant differences among the genotypes. A PRI?RUE decoupling was observed under drought at ambient [CO2] but not at elevated [CO2], likely due to changes in photorespiration. For a LE range of 350?W?m?2, the ?Tleaf?air range was ~ $\\unicode{x0007E}$10°C at ambient [CO2] and only ~ $\\unicode{x0007E}$4°C at elevated [CO2]. Thicker leaves in plants grown at elevated [CO2] suggest higher leaf water content and consequently more efficient thermoregulation at high [CO2] conditions. In general, Tleaf was maintained closer to the ambient temperature at elevated [CO2], even under drought. PRI, RUE, ?Tleaf?air, and Tr decreased linearly with canopy depth, displaying a single PRI-RUE and ?Tleaf?air Tr model through the canopy layers. Our study shows the utility of these sensing metrics in detecting wheat responses to future environmental changes.","author":[{"dropping-particle":"","family":"Mulero","given":"Gabriel","non-dropping-particle":"","parse-names":false,"suffix":""},{"dropping-particle":"","family":"Jiang","given":"Duo","non-dropping-particle":"","parse-names":false,"suffix":""},{"dropping-particle":"","family":"Bonfil","given":"David J","non-dropping-particle":"","parse-names":false,"suffix":""},{"dropping-particle":"","family":"Helman","given":"David","non-dropping-particle":"","parse-names":false,"suffix":""}],"container-title":"Plant, Cell &amp; Environment","id":"ITEM-2","issue":"1","issued":{"date-parts":[["2023","1"]]},"page":"76-92","publisher":"John Wiley &amp; Sons, Ltd","title":"Use of thermal imaging and the photochemical reflectance index (PRI) to detect wheat response to elevated CO2 and drought","type":"article-journal","volume":"46"},"uris":["http://www.mendeley.com/documents/?uuid=05b37229-10f3-4a42-848d-5aa8cdfd67b9","http://www.mendeley.com/documents/?uuid=49f3e1a1-a723-4b73-9394-a47660d09a3e","http://www.mendeley.com/documents/?uuid=f2367296-a40e-4993-8e1c-a1b4e3c3d13c"]},{"id":"ITEM-3","itemData":{"author":[{"dropping-particle":"","family":"Azar","given":"Matan","non-dropping-particle":"","parse-names":false,"suffix":""},{"dropping-particle":"","family":"Mulero","given":"Gabriel","non-dropping-particle":"","parse-names":false,"suffix":""},{"dropping-particle":"","family":"Yaara","given":"Oppenheimer-Shaanan","non-dropping-particle":"","parse-names":false,"suffix":""},{"dropping-particle":"","family":"Helman","given":"David","non-dropping-particle":"","parse-names":false,"suffix":""},{"dropping-particle":"","family":"Klein","given":"Tamir","non-dropping-particle":"","parse-names":false,"suffix":""}],"container-title":"Forestry","id":"ITEM-3","issued":{"date-parts":[["2023"]]},"title":"Aboveground responses to belowground root damage detected by non-destructive sensing metrics in three tree species","type":"article-journal"},"uris":["http://www.mendeley.com/documents/?uuid=d1f8bb0f-aa7a-4908-9940-3b9ec23043d5"]}],"mendeley":{"formattedCitation":"(Azar et al., 2023; Helman et al., 2018; Mulero et al., 2023)","plainTextFormattedCitation":"(Azar et al., 2023; Helman et al., 2018; Mulero et al., 2023)","previouslyFormattedCitation":"[44,48,49]"},"properties":{"noteIndex":0},"schema":"https://github.com/citation-style-language/schema/raw/master/csl-citation.json"}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(Azar et al., 2023; Helman et al., 2018; Mulero et al., 2023)</w:t>
      </w:r>
      <w:r w:rsidRPr="004E0A0D">
        <w:rPr>
          <w:rFonts w:asciiTheme="minorBidi" w:hAnsiTheme="minorBidi"/>
        </w:rPr>
        <w:fldChar w:fldCharType="end"/>
      </w:r>
      <w:r w:rsidRPr="004E0A0D">
        <w:rPr>
          <w:rFonts w:asciiTheme="minorBidi" w:hAnsiTheme="minorBidi"/>
          <w:lang w:bidi="en-US"/>
        </w:rPr>
        <w:t xml:space="preserve">. COSBNDI, FOSBNDI, SAPSBNDI, and WASCOSBNDI, which were developed based on seven identified bands sensitive to the vibrational overtone frequencies of O-H bonds of water molecules, were tested due to their strong link to leaf water content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(Raj et al., 2021)</w:t>
      </w:r>
      <w:r w:rsidRPr="004E0A0D">
        <w:rPr>
          <w:rFonts w:asciiTheme="minorBidi" w:hAnsiTheme="minorBidi"/>
        </w:rPr>
        <w:fldChar w:fldCharType="end"/>
      </w:r>
      <w:r w:rsidRPr="004E0A0D">
        <w:rPr>
          <w:rFonts w:asciiTheme="minorBidi" w:hAnsiTheme="minorBidi"/>
          <w:lang w:bidi="en-US"/>
        </w:rPr>
        <w:t xml:space="preserve">. We also used the normalized difference water stress index (NDWSI) and the normalized difference water index (NDWI) because they have shown to be sensitive to plant water status via canopy structural changes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10.1117/12.895293","author":[{"dropping-particle":"","family":"Jr","given":"Hunt","non-dropping-particle":"","parse-names":false,"suffix":""},{"dropping-particle":"","family":"Daughtry","given":"Craig","non-dropping-particle":"","parse-names":false,"suffix":""},{"dropping-particle":"","family":"Qu","given":"John","non-dropping-particle":"","parse-names":false,"suffix":""},{"dropping-particle":"","family":"Wang","given":"Lingli","non-dropping-particle":"","parse-names":false,"suffix":""},{"dropping-particle":"","family":"Hao","given":"Xianjun","non-dropping-particle":"","parse-names":false,"suffix":""}],"container-title":"Proceedings of SPIE - The International Society for Optical Engineering","id":"ITEM-1","issued":{"date-parts":[["2011","9"]]},"page":"5","title":"Comparison of hyperspectral retrievals with vegetation water indices for leaf and canopy water content","type":"article-journal","volume":"8156"},"uris":["http://www.mendeley.com/documents/?uuid=28f88e2c-a8d1-41d4-8522-7fa16b3f31da"]},{"id":"ITEM-2","itemData":{"author":[{"dropping-particle":"","family":"Azar","given":"Matan","non-dropping-particle":"","parse-names":false,"suffix":""},{"dropping-particle":"","family":"Mulero","given":"Gabriel","non-dropping-particle":"","parse-names":false,"suffix":""},{"dropping-particle":"","family":"Yaara","given":"Oppenheimer-Shaanan","non-dropping-particle":"","parse-names":false,"suffix":""},{"dropping-particle":"","family":"Helman","given":"David","non-dropping-particle":"","parse-names":false,"suffix":""},{"dropping-particle":"","family":"Klein","given":"Tamir","non-dropping-particle":"","parse-names":false,"suffix":""}],"container-title":"Forestry","id":"ITEM-2","issued":{"date-parts":[["2023"]]},"title":"Aboveground responses to belowground root damage detected by non-destructive sensing metrics in three tree species","type":"article-journal"},"uris":["http://www.mendeley.com/documents/?uuid=d1f8bb0f-aa7a-4908-9940-3b9ec23043d5"]}],"mendeley":{"formattedCitation":"(Azar et al., 2023; Jr et al., 2011)","plainTextFormattedCitation":"(Azar et al., 2023; Jr et al., 2011)","previouslyFormattedCitation":"[44,50]"},"properties":{"noteIndex":0},"schema":"https://github.com/citation-style-language/schema/raw/master/csl-citation.json"}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(Azar et al., 2023; Jr et al., 2011)</w:t>
      </w:r>
      <w:r w:rsidRPr="004E0A0D">
        <w:rPr>
          <w:rFonts w:asciiTheme="minorBidi" w:hAnsiTheme="minorBidi"/>
        </w:rPr>
        <w:fldChar w:fldCharType="end"/>
      </w:r>
      <w:r w:rsidRPr="004E0A0D">
        <w:rPr>
          <w:rFonts w:asciiTheme="minorBidi" w:hAnsiTheme="minorBidi"/>
          <w:lang w:bidi="en-US"/>
        </w:rPr>
        <w:t xml:space="preserve">. There are several versions of NDWI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{"citationItems":[{"id":"ITEM-1","itemData":{"DOI":"https://doi.org/10.1016/S0034-4257(96)00067-3","ISSN":"0034-4257","abstract":"The normalized difference vegetation index (NDVI) has been widely used for remote sensing of vegetation for many years. This index uses radiances or reflectances from a red channel around 0.66 μm and a near-IR channel around 0.86 μm. The red channel is located in the strong chlorophyll absorption region, while the near-IR channel is located in the high reflectance plateau of vegetation canopies. The two channels sense very different depths through vegetation canopies. In this article, another index, namely, the normalized difference water index (NDWI), is proposed for remote sensing of vegetation liquid water from space. NDWI is defined as (ϱ(0.86 μm) − ϱ(1.24 μm))(ϱ(0.86 μm) + ϱ(1.24 μm)), where ϱ represents the radiance in reflectance units. Both the 0.86-μm and the 1.24-μm channels are located in the high reflectance plateau of vegetation canopies. They sense similar depths through vegetation canopies. Absorption by vegetation liquid water near 0.86 μm is negligible. Weak liquid absorption at 1.24 μm is present. Canopy scattering enhances the water absorption. As a result, NDWI is sensitive to changes in liquid water content of vegetation canopies. Atmospheric aerosol scattering effects in the 0.86–1.24 μm region are weak. NDWI is less sensitive to atmospheric effects than NDVI. NDWI does not remove completely the background soil reflectance effects, similar to NDVI. Because the information about vegetation canopies contained in the 1.24-μm channel is very different from that contained in the red channel near 0.66 μm, NDWI should be considered as an independent vegetation index. It is complementary to, not a substitute for NDVI. Laboratory-measured reflectance spectra of stacked green leaves, and spectral imaging data acquired with Airborne Visible Infrared Imaging Spectrometer (AVIRIS) over Jasper Ridge in California and the High Plains in northern Colorado, are used to demonstrate the usefulness of NDWI. Comparisons between NDWI and NDVI images are also given.","author":[{"dropping-particle":"","family":"Gao","given":"Bo-cai","non-dropping-particle":"","parse-names":false,"suffix":""}],"container-title":"Remote Sensing of Environment","id":"ITEM-1","issue":"3","issued":{"date-parts":[["1996"]]},"page":"257-266","title":"NDWI—A normalized difference water index for remote sensing of vegetation liquid water from space","type":"article-journal","volume":"58"},"uris":["http://www.mendeley.com/documents/?uuid=1c63d13d-f6f4-4a25-af48-aefb3f9601f8"]},{"id":"ITEM-2","itemData":{"DOI":"10.1080/01431169608948714","ISSN":"13665901","abstract":"The Normalized Difference Water Index (NDWI) is a new method that has been developed to delineate open water features and enhance their presence in remotely-sensed digital imagery. The NDWI makes use of reflected near-infrared radiation and visible green light to enhance the presence of such features while eliminating the presence of soil and terrestrial vegetation features. It is suggested that the NDWI may also provide researchers with turbidity estimations of water bodies using remotely-sensed digital data. © 1996 Taylor &amp; Francis Ltd.","author":[{"dropping-particle":"","family":"McFeeters","given":"S. K.","non-dropping-particle":"","parse-names":false,"suffix":""}],"container-title":"International Journal of Remote Sensing","id":"ITEM-2","issue":"7","issued":{"date-parts":[["1996"]]},"page":"1425-1432","title":"The use of the Normalized Difference Water Index (NDWI) in the delineation of open water features","type":"article-journal","volume":"17"},"uris":["http://www.mendeley.com/documents/?uuid=aba230cd-67cb-493a-ad29-44d18765be62"]},{"id":"ITEM-3","itemData":{"DOI":"10.1016/j.scitotenv.2020.138873","ISSN":"18791026","abstract":"© 2018 Elsevier B.V. Gully erosion, a process of soil removal due to water accumulation and runoff, is a worldwide problem affecting agricultural lands. Building check dams perpendicular to the flow direction is one of the suggested control practices to stabilize this process. Though there are many studies on the effect of erosive controls on land stabilization, few examine its effect on the rehabilitation of vegetation. Here we use information from the satellites Landsat-7 (1999–2018) and Landsat-8 (2013–2018) to assess the effect of soil check dams built during 2012 across three gullies with distinct structures in a dryland area on vegetative cover and water status. We use a time series analysis technique to decompose Landsat-derived soil adjusted vegetation index (SAVI) into woody (SAVIW) and herbaceous (iSAVIH) contributions. The integral over the seasonal signal of the normalized difference water index (iNDWI) was used to assess changes in water status in the gully. We used herbaceous biomass collected in the field in 2014–2017 to validate iSAVIH as a proxy of herbaceous biomass. Our results show that following the construction of the check dams, the change in woody vegetation cover is best described by a sigmoid model with an increase of ~57% (95% CI: 39%–76%; p &lt; 0.0001), while the herbaceous vegetation increases linearly at a rate of ~71% per year (95% CI: 48%–93% y−1; p &lt; 0.0001). The correlation between iSAVIH and herbaceous biomass (R2 = 0.56; n = 16; p &lt; 0.001) corroborates this increase. We found higher herbaceous productivity in the deeper gully compared to the shallower gullies but not statistically different increase rates. An increase in iNDWI of ~68% (95% CI: 43%–95%; p &lt; 0.0001) likely implies an improved water infiltration rate that favored the vegetation expansion. Our satellite-based approach can be used to assess the impact of erosive control practices on vegetation rehabilitation in heterogeneous gullies.","author":[{"dropping-particle":"","family":"Helman","given":"D.","non-dropping-particle":"","parse-names":false,"suffix":""},{"dropping-particle":"","family":"Mussery","given":"A.","non-dropping-particle":"","parse-names":false,"suffix":""}],"container-title":"Science of the Total Environment","id":"ITEM-3","issued":{"date-parts":[["2020"]]},"title":"Using Landsat satellites to assess the impact of check dams built across erosive gullies on vegetation rehabilitation","type":"article-journal","volume":"730"},"uris":["http://www.mendeley.com/documents/?uuid=5f335bbb-f263-4bfe-8fec-b2149f49a202"]}],"mendeley":{"formattedCitation":"(Gao, 1996; Helman &amp; Mussery, 2020b; McFeeters, 1996)","plainTextFormattedCitation":"(Gao, 1996; Helman &amp; Mussery, 2020b; McFeeters, 1996)","previouslyFormattedCitation":"[51–53]"},"properties":{"noteIndex":0},"schema":"https://github.com/citation-style-language/schema/raw/master/csl-citation.json"}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(Gao, 1996; Helman &amp; Mussery, 2020b; McFeeters, 1996)</w:t>
      </w:r>
      <w:r w:rsidRPr="004E0A0D">
        <w:rPr>
          <w:rFonts w:asciiTheme="minorBidi" w:hAnsiTheme="minorBidi"/>
        </w:rPr>
        <w:fldChar w:fldCharType="end"/>
      </w:r>
      <w:r w:rsidRPr="004E0A0D">
        <w:rPr>
          <w:rFonts w:asciiTheme="minorBidi" w:hAnsiTheme="minorBidi"/>
          <w:lang w:bidi="en-US"/>
        </w:rPr>
        <w:t xml:space="preserve">. </w:t>
      </w:r>
    </w:p>
    <w:p w14:paraId="3787FA6C" w14:textId="4946F79A" w:rsidR="0033407D" w:rsidRDefault="00073B2A" w:rsidP="00253245">
      <w:pPr>
        <w:spacing w:after="120" w:line="360" w:lineRule="auto"/>
        <w:jc w:val="both"/>
        <w:rPr>
          <w:rFonts w:asciiTheme="minorBidi" w:hAnsiTheme="minorBidi"/>
          <w:lang w:bidi="en-US"/>
        </w:rPr>
      </w:pPr>
      <w:r w:rsidRPr="004E0A0D">
        <w:rPr>
          <w:rFonts w:asciiTheme="minorBidi" w:hAnsiTheme="minorBidi"/>
          <w:lang w:bidi="en-US"/>
        </w:rPr>
        <w:t>Here, we used the one based o</w:t>
      </w:r>
      <w:r w:rsidR="00746846" w:rsidRPr="004E0A0D">
        <w:rPr>
          <w:rFonts w:asciiTheme="minorBidi" w:hAnsiTheme="minorBidi"/>
          <w:lang w:bidi="en-US"/>
        </w:rPr>
        <w:t xml:space="preserve">n </w:t>
      </w:r>
      <w:r w:rsidR="0033407D" w:rsidRPr="004E0A0D">
        <w:rPr>
          <w:rFonts w:asciiTheme="minorBidi" w:hAnsiTheme="minorBidi"/>
          <w:lang w:bidi="en-US"/>
        </w:rPr>
        <w:t xml:space="preserve">the 540 and 803 nm bands (Table 1), which incorporates the responses from the visible region of the spectrum (the green band) with canopy structural changes within the NIR region to water-related responses since our hyperspectral data were restricted to the VIS–NIR wavelength range (400–1000 nm). Finally, the water index (WI), developed specifically to assess </w:t>
      </w:r>
      <m:oMath>
        <m:r>
          <m:rPr>
            <m:sty m:val="p"/>
          </m:rPr>
          <w:rPr>
            <w:rFonts w:ascii="Cambria Math" w:hAnsi="Cambria Math"/>
            <w:lang w:bidi="en-US"/>
          </w:rPr>
          <m:t>ψ</m:t>
        </m:r>
      </m:oMath>
      <w:r w:rsidR="0033407D" w:rsidRPr="004E0A0D">
        <w:rPr>
          <w:rFonts w:asciiTheme="minorBidi" w:hAnsiTheme="minorBidi"/>
          <w:vertAlign w:val="subscript"/>
          <w:lang w:bidi="en-US"/>
        </w:rPr>
        <w:t>leaf</w:t>
      </w:r>
      <w:r w:rsidR="0033407D" w:rsidRPr="004E0A0D">
        <w:rPr>
          <w:rFonts w:asciiTheme="minorBidi" w:hAnsiTheme="minorBidi"/>
          <w:lang w:bidi="en-US"/>
        </w:rPr>
        <w:t xml:space="preserve">, was tested. The WI gives information about canopy water status with a change in the 970 nm relative to the 900 nm as the water status changes in the leaves </w:t>
      </w:r>
      <w:r w:rsidR="0033407D" w:rsidRPr="004E0A0D">
        <w:rPr>
          <w:rFonts w:asciiTheme="minorBidi" w:hAnsiTheme="minorBidi"/>
          <w:lang w:bidi="en-US"/>
        </w:rPr>
        <w:fldChar w:fldCharType="begin" w:fldLock="1"/>
      </w:r>
      <w:r w:rsidR="0033407D" w:rsidRPr="004E0A0D">
        <w:rPr>
          <w:rFonts w:asciiTheme="minorBidi" w:hAnsiTheme="minorBidi"/>
          <w:lang w:bidi="en-US"/>
        </w:rPr>
        <w:instrText>ADDIN CSL_CITATION {"citationItems":[{"id":"ITEM-1","itemData":{"DOI":"10.1080/01431169608949012","ISSN":"0143-1161","author":[{"dropping-particle":"","family":"Peñuelas","given":"J","non-dropping-particle":"","parse-names":false,"suffix":""},{"dropping-particle":"","family":"Fillla","given":"I","non-dropping-particle":"","parse-names":false,"suffix":""},{"dropping-particle":"","family":"Serrano","given":"Lydia","non-dropping-particle":"","parse-names":false,"suffix":""},{"dropping-particle":"","family":"Savé","given":"R","non-dropping-particle":"","parse-names":false,"suffix":""}],"container-title":"International Journal of Remote Sensing","id":"ITEM-1","issue":"2","issued":{"date-parts":[["1996","1"]]},"page":"373-382","publisher":"Taylor &amp; Francis","title":"Cell wall elasticity and Water Index (R970 nm/R900 nm) in wheat under different nitrogen availabilities","type":"article-journal","volume":"17"},"uris":["http://www.mendeley.com/documents/?uuid=1c1cda03-2bc2-4d74-8ab7-56cb1c386b5a","http://www.mendeley.com/documents/?uuid=2c3f12b1-b51c-4873-a94a-01d97c48d3a1","http://www.mendeley.com/documents/?uuid=f7751683-3900-46ca-b3a2-c1fa43df7162","http://www.mendeley.com/documents/?uuid=33a6f000-4dd6-4a18-870a-91ba2601efda"]}],"mendeley":{"formattedCitation":"(Peñuelas et al., 1996)","plainTextFormattedCitation":"(Peñuelas et al., 1996)","previouslyFormattedCitation":"[23]"},"properties":{"noteIndex":0},"schema":"https://github.com/citation-style-language/schema/raw/master/csl-citation.json"}</w:instrText>
      </w:r>
      <w:r w:rsidR="0033407D" w:rsidRPr="004E0A0D">
        <w:rPr>
          <w:rFonts w:asciiTheme="minorBidi" w:hAnsiTheme="minorBidi"/>
          <w:lang w:bidi="en-US"/>
        </w:rPr>
        <w:fldChar w:fldCharType="separate"/>
      </w:r>
      <w:r w:rsidR="0033407D" w:rsidRPr="004E0A0D">
        <w:rPr>
          <w:rFonts w:asciiTheme="minorBidi" w:hAnsiTheme="minorBidi"/>
          <w:noProof/>
          <w:lang w:bidi="en-US"/>
        </w:rPr>
        <w:t>(Peñuelas et al., 1996)</w:t>
      </w:r>
      <w:r w:rsidR="0033407D" w:rsidRPr="004E0A0D">
        <w:rPr>
          <w:rFonts w:asciiTheme="minorBidi" w:hAnsiTheme="minorBidi"/>
        </w:rPr>
        <w:fldChar w:fldCharType="end"/>
      </w:r>
      <w:r w:rsidR="0033407D" w:rsidRPr="004E0A0D">
        <w:rPr>
          <w:rFonts w:asciiTheme="minorBidi" w:hAnsiTheme="minorBidi"/>
          <w:lang w:bidi="en-US"/>
        </w:rPr>
        <w:t>. Table 1 summarizes the 12 spectral indices, providing their mathematical formulation.</w:t>
      </w:r>
    </w:p>
    <w:p w14:paraId="0C705E5A" w14:textId="77777777" w:rsidR="00E63C9E" w:rsidRPr="004E0A0D" w:rsidRDefault="00E63C9E" w:rsidP="0084112C">
      <w:pPr>
        <w:spacing w:after="120" w:line="360" w:lineRule="auto"/>
        <w:jc w:val="both"/>
        <w:rPr>
          <w:rFonts w:asciiTheme="minorBidi" w:hAnsiTheme="minorBidi"/>
          <w:lang w:bidi="en-US"/>
        </w:rPr>
      </w:pPr>
      <w:r w:rsidRPr="004E0A0D">
        <w:rPr>
          <w:rFonts w:asciiTheme="minorBidi" w:hAnsiTheme="minorBidi"/>
          <w:iCs/>
          <w:lang w:bidi="en-US"/>
        </w:rPr>
        <w:t>W</w:t>
      </w:r>
      <w:r w:rsidRPr="004E0A0D">
        <w:rPr>
          <w:rFonts w:asciiTheme="minorBidi" w:hAnsiTheme="minorBidi"/>
          <w:lang w:bidi="en-US"/>
        </w:rPr>
        <w:t xml:space="preserve">e further leveraged the multiband option of our hyperspectral data (274 bands) and calculated thousands of combinations of a normalized difference index </w:t>
      </w:r>
      <w:r w:rsidRPr="004E0A0D">
        <w:rPr>
          <w:rFonts w:asciiTheme="minorBidi" w:hAnsiTheme="minorBidi"/>
        </w:rPr>
        <w:t xml:space="preserve">to identify new and possible band combinations suitable for </w:t>
      </w:r>
      <m:oMath>
        <m:r>
          <w:rPr>
            <w:rFonts w:ascii="Cambria Math" w:hAnsi="Cambria Math"/>
          </w:rPr>
          <m:t>ψ</m:t>
        </m:r>
      </m:oMath>
      <w:r w:rsidRPr="004E0A0D">
        <w:rPr>
          <w:rFonts w:asciiTheme="minorBidi" w:hAnsiTheme="minorBidi"/>
          <w:vertAlign w:val="subscript"/>
        </w:rPr>
        <w:t>leaf</w:t>
      </w:r>
      <w:r w:rsidRPr="004E0A0D">
        <w:rPr>
          <w:rFonts w:asciiTheme="minorBidi" w:hAnsiTheme="minorBidi"/>
        </w:rPr>
        <w:t xml:space="preserve"> other than the already established 12 spectral indices used in this study.</w:t>
      </w:r>
      <w:r w:rsidRPr="004E0A0D">
        <w:rPr>
          <w:rFonts w:asciiTheme="minorBidi" w:hAnsiTheme="minorBidi"/>
          <w:lang w:bidi="en-US"/>
        </w:rPr>
        <w:t xml:space="preserve"> The normalized difference spectral index (NDSI) approach uses a two-band combination of reflectance </w:t>
      </w:r>
      <w:r w:rsidRPr="004E0A0D">
        <w:rPr>
          <w:rFonts w:asciiTheme="minorBidi" w:hAnsiTheme="minorBidi"/>
          <w:lang w:bidi="en-US"/>
        </w:rPr>
        <w:fldChar w:fldCharType="begin" w:fldLock="1"/>
      </w:r>
      <w:r w:rsidRPr="004E0A0D">
        <w:rPr>
          <w:rFonts w:asciiTheme="minorBidi" w:hAnsiTheme="minorBidi"/>
          <w:lang w:bidi="en-US"/>
        </w:rPr>
        <w:instrText>ADDIN CSL_CITATION {"citationItems":[{"id":"ITEM-1","itemData":{"DOI":"10.1016/j.rse.2007.04.011","ISSN":"00344257","abstract":"We explored simple and useful spectral indices for estimating photosynthetic variables (radiation use efficiency and photosynthetic capacity) at a canopy scale based on seasonal measurements of hyperspectral reflectance, ecosystem CO2 flux, and plant and micrometeorological variables. An experimental study was conducted over the simple and homogenous ecosystem of an irrigated rice field. Photosynthetically active radiation absorbed by the canopy (APAR), the canopy absorptivity of APAR (fAPAR), net ecosystem exchange of CO2 (NEECO2) gross primary productivity (GPP), photosynthetic capacity at the saturating APAR (Pmax), and three parameters of radiation use efficiency (εN: NEECO2/APAR; εG: GPP/APAR; φ: quantum efficiency) were derived from the data set. Based on the statistical analysis of relationships between these ecophysiological variables and reflectance indicators such as normalized difference spectral indices (NDSI[i,j]) using all combinations of two wavelengths (i and j nm), we found several new indices that would were more effective than conventional spectral indices such as photochemical reflectance index (PRI) and normalized difference vegetation index (NDVI = NDSI[near-infrared, red]). εG was correlated well with NDSI[710, 410], NDSI[710, 520], and NDSI[530, 550] derived from nadir measurements. φ was best correlated with NDSI[450, 1330]. NDSI[550, 410] and NDSI[720, 420] had a consistent linear relationships with fAPAR throughout the growing season, whereas conventional indices such as NDVI showed very different relationships before and after heading. Off-nadir measurements were more closely related to the efficiency parameters than nadir measurements. Our results provide useful insights for assessing plant productivity and ecosystem CO2 exchange, using a wide range of available spectral data as well as useful information for designing future sensors for ecosystem observations. © 2007 Elsevier Inc. All rights reserved.","author":[{"dropping-particle":"","family":"Inoue","given":"Y","non-dropping-particle":"","parse-names":false,"suffix":""},{"dropping-particle":"","family":"Peñuelas","given":"J","non-dropping-particle":"","parse-names":false,"suffix":""},{"dropping-particle":"","family":"Miyata","given":"A","non-dropping-particle":"","parse-names":false,"suffix":""},{"dropping-particle":"","family":"Mano","given":"M","non-dropping-particle":"","parse-names":false,"suffix":""}],"container-title":"Remote Sensing of Environment","id":"ITEM-1","issue":"1","issued":{"date-parts":[["2008","7"]]},"note":"</w:instrText>
      </w:r>
      <w:r w:rsidRPr="004E0A0D">
        <w:rPr>
          <w:rFonts w:asciiTheme="minorBidi" w:hAnsiTheme="minorBidi"/>
          <w:rtl/>
        </w:rPr>
        <w:instrText>מאמר שמראה את השימוש ב</w:instrText>
      </w:r>
      <w:r w:rsidRPr="004E0A0D">
        <w:rPr>
          <w:rFonts w:asciiTheme="minorBidi" w:hAnsiTheme="minorBidi"/>
          <w:lang w:bidi="en-US"/>
        </w:rPr>
        <w:instrText xml:space="preserve">NDSI </w:instrText>
      </w:r>
      <w:r w:rsidRPr="004E0A0D">
        <w:rPr>
          <w:rFonts w:asciiTheme="minorBidi" w:hAnsiTheme="minorBidi"/>
          <w:rtl/>
        </w:rPr>
        <w:instrText>בצורה ברורה. מתאים לציטוט</w:instrText>
      </w:r>
      <w:r w:rsidRPr="004E0A0D">
        <w:rPr>
          <w:rFonts w:asciiTheme="minorBidi" w:hAnsiTheme="minorBidi"/>
          <w:lang w:bidi="en-US"/>
        </w:rPr>
        <w:instrText>","page":"156-172","title":"Normalized difference spectral indices for estimating photosynthetic efficiency and capacity at a canopy scale derived from hyperspectral and CO2 flux measurements in rice","type":"article-journal","volume":"112"},"uris":["http://www.mendeley.com/documents/?uuid=88c2ee78-5da9-3c60-8c55-8e940f26b85c"]}],"mendeley":{"formattedCitation":"(Inoue et al., 2008)","plainTextFormattedCitation":"(Inoue et al., 2008)","previouslyFormattedCitation":"[58]"},"properties":{"noteIndex":0},"schema":"https://github.com/citation-style-language/schema/raw/master/csl-citation.json"}</w:instrText>
      </w:r>
      <w:r w:rsidRPr="004E0A0D">
        <w:rPr>
          <w:rFonts w:asciiTheme="minorBidi" w:hAnsiTheme="minorBidi"/>
          <w:lang w:bidi="en-US"/>
        </w:rPr>
        <w:fldChar w:fldCharType="separate"/>
      </w:r>
      <w:r w:rsidRPr="004E0A0D">
        <w:rPr>
          <w:rFonts w:asciiTheme="minorBidi" w:hAnsiTheme="minorBidi"/>
          <w:noProof/>
          <w:lang w:bidi="en-US"/>
        </w:rPr>
        <w:t>(Inoue et al., 2008)</w:t>
      </w:r>
      <w:r w:rsidRPr="004E0A0D">
        <w:rPr>
          <w:rFonts w:asciiTheme="minorBidi" w:hAnsiTheme="minorBidi"/>
        </w:rPr>
        <w:fldChar w:fldCharType="end"/>
      </w:r>
      <w:r w:rsidRPr="004E0A0D">
        <w:rPr>
          <w:rFonts w:asciiTheme="minorBidi" w:hAnsiTheme="minorBidi"/>
          <w:lang w:bidi="en-US"/>
        </w:rPr>
        <w:t>:</w:t>
      </w:r>
    </w:p>
    <w:p w14:paraId="4DE04829" w14:textId="77777777" w:rsidR="00E63C9E" w:rsidRPr="004E0A0D" w:rsidRDefault="00E63C9E" w:rsidP="0084112C">
      <w:pPr>
        <w:spacing w:after="120" w:line="360" w:lineRule="auto"/>
        <w:jc w:val="center"/>
        <w:rPr>
          <w:rFonts w:asciiTheme="minorBidi" w:hAnsiTheme="minorBidi"/>
        </w:rPr>
      </w:pPr>
      <w:r w:rsidRPr="004E0A0D">
        <w:rPr>
          <w:rFonts w:asciiTheme="minorBidi" w:hAnsiTheme="minorBidi"/>
        </w:rPr>
        <w:t xml:space="preserve">NDSI (unitless) = </w:t>
      </w:r>
      <m:oMath>
        <m:f>
          <m:fPr>
            <m:ctrlPr>
              <w:ins w:id="650" w:author="David Helman" w:date="2024-12-22T14:37:00Z">
                <w:rPr>
                  <w:rFonts w:ascii="Cambria Math" w:hAnsi="Cambria Math"/>
                  <w:i/>
                  <w:iCs/>
                </w:rPr>
              </w:ins>
            </m:ctrlPr>
          </m:fPr>
          <m:num>
            <m:r>
              <m:rPr>
                <m:nor/>
              </m:rPr>
              <w:rPr>
                <w:rFonts w:asciiTheme="minorBidi" w:hAnsiTheme="minorBidi"/>
                <w:iCs/>
              </w:rPr>
              <m:t xml:space="preserve">b1 </m:t>
            </m:r>
            <m:r>
              <m:rPr>
                <m:nor/>
              </m:rPr>
              <w:rPr>
                <w:rFonts w:asciiTheme="minorBidi" w:hAnsiTheme="minorBidi"/>
              </w:rPr>
              <m:t xml:space="preserve">– </m:t>
            </m:r>
            <m:r>
              <m:rPr>
                <m:nor/>
              </m:rPr>
              <w:rPr>
                <w:rFonts w:asciiTheme="minorBidi" w:hAnsiTheme="minorBidi"/>
                <w:iCs/>
              </w:rPr>
              <m:t>b2</m:t>
            </m:r>
          </m:num>
          <m:den>
            <m:r>
              <m:rPr>
                <m:nor/>
              </m:rPr>
              <w:rPr>
                <w:rFonts w:asciiTheme="minorBidi" w:hAnsiTheme="minorBidi"/>
                <w:iCs/>
              </w:rPr>
              <m:t>b1 + b2</m:t>
            </m:r>
          </m:den>
        </m:f>
      </m:oMath>
      <w:r w:rsidRPr="004E0A0D">
        <w:rPr>
          <w:rFonts w:asciiTheme="minorBidi" w:hAnsiTheme="minorBidi"/>
        </w:rPr>
        <w:tab/>
      </w:r>
      <w:r w:rsidRPr="004E0A0D">
        <w:rPr>
          <w:rFonts w:asciiTheme="minorBidi" w:hAnsiTheme="minorBidi"/>
        </w:rPr>
        <w:tab/>
      </w:r>
    </w:p>
    <w:p w14:paraId="303D1FD7" w14:textId="77777777" w:rsidR="00E63C9E" w:rsidRPr="004E0A0D" w:rsidRDefault="00E63C9E" w:rsidP="0084112C">
      <w:pPr>
        <w:spacing w:after="120" w:line="360" w:lineRule="auto"/>
        <w:jc w:val="both"/>
        <w:rPr>
          <w:rFonts w:asciiTheme="minorBidi" w:hAnsiTheme="minorBidi"/>
          <w:lang w:bidi="en-US"/>
        </w:rPr>
      </w:pPr>
      <w:r w:rsidRPr="004E0A0D">
        <w:rPr>
          <w:rFonts w:asciiTheme="minorBidi" w:hAnsiTheme="minorBidi"/>
          <w:lang w:bidi="en-US"/>
        </w:rPr>
        <w:t xml:space="preserve">whereas b1 and b2 are the reflectance values of any two wavelength bands. Such a normalization mitigates the influence of varying illumination conditions, isolating the relative difference between the selected bands </w:t>
      </w:r>
      <w:r w:rsidRPr="004E0A0D">
        <w:rPr>
          <w:rFonts w:asciiTheme="minorBidi" w:hAnsiTheme="minorBidi"/>
          <w:lang w:bidi="en-US"/>
        </w:rPr>
        <w:fldChar w:fldCharType="begin" w:fldLock="1"/>
      </w:r>
      <w:r w:rsidRPr="004E0A0D">
        <w:rPr>
          <w:rFonts w:asciiTheme="minorBidi" w:hAnsiTheme="minorBidi"/>
          <w:lang w:bidi="en-US"/>
        </w:rPr>
        <w:instrText>ADDIN CSL_CITATION {"citationItems":[{"id":"ITEM-1","itemData":{"DOI":"10.1016/j.rse.2007.04.011","ISSN":"00344257","abstract":"We explored simple and useful spectral indices for estimating photosynthetic variables (radiation use efficiency and photosynthetic capacity) at a canopy scale based on seasonal measurements of hyperspectral reflectance, ecosystem CO2 flux, and plant and micrometeorological variables. An experimental study was conducted over the simple and homogenous ecosystem of an irrigated rice field. Photosynthetically active radiation absorbed by the canopy (APAR), the canopy absorptivity of APAR (fAPAR), net ecosystem exchange of CO2 (NEECO2) gross primary productivity (GPP), photosynthetic capacity at the saturating APAR (Pmax), and three parameters of radiation use efficiency (εN: NEECO2/APAR; εG: GPP/APAR; φ: quantum efficiency) were derived from the data set. Based on the statistical analysis of relationships between these ecophysiological variables and reflectance indicators such as normalized difference spectral indices (NDSI[i,j]) using all combinations of two wavelengths (i and j nm), we found several new indices that would were more effective than conventional spectral indices such as photochemical reflectance index (PRI) and normalized difference vegetation index (NDVI = NDSI[near-infrared, red]). εG was correlated well with NDSI[710, 410], NDSI[710, 520], and NDSI[530, 550] derived from nadir measurements. φ was best correlated with NDSI[450, 1330]. NDSI[550, 410] and NDSI[720, 420] had a consistent linear relationships with fAPAR throughout the growing season, whereas conventional indices such as NDVI showed very different relationships before and after heading. Off-nadir measurements were more closely related to the efficiency parameters than nadir measurements. Our results provide useful insights for assessing plant productivity and ecosystem CO2 exchange, using a wide range of available spectral data as well as useful information for designing future sensors for ecosystem observations. © 2007 Elsevier Inc. All rights reserved.","author":[{"dropping-particle":"","family":"Inoue","given":"Y","non-dropping-particle":"","parse-names":false,"suffix":""},{"dropping-particle":"","family":"Peñuelas","given":"J","non-dropping-particle":"","parse-names":false,"suffix":""},{"dropping-particle":"","family":"Miyata","given":"A","non-dropping-particle":"","parse-names":false,"suffix":""},{"dropping-particle":"","family":"Mano","given":"M","non-dropping-particle":"","parse-names":false,"suffix":""}],"container-title":"Remote Sensing of Environment","id":"ITEM-1","issue":"1","issued":{"date-parts":[["2008","7"]]},"note":"</w:instrText>
      </w:r>
      <w:r w:rsidRPr="004E0A0D">
        <w:rPr>
          <w:rFonts w:asciiTheme="minorBidi" w:hAnsiTheme="minorBidi"/>
          <w:rtl/>
        </w:rPr>
        <w:instrText>מאמר שמראה את השימוש ב</w:instrText>
      </w:r>
      <w:r w:rsidRPr="004E0A0D">
        <w:rPr>
          <w:rFonts w:asciiTheme="minorBidi" w:hAnsiTheme="minorBidi"/>
          <w:lang w:bidi="en-US"/>
        </w:rPr>
        <w:instrText xml:space="preserve">NDSI </w:instrText>
      </w:r>
      <w:r w:rsidRPr="004E0A0D">
        <w:rPr>
          <w:rFonts w:asciiTheme="minorBidi" w:hAnsiTheme="minorBidi"/>
          <w:rtl/>
        </w:rPr>
        <w:instrText>בצורה ברורה. מתאים לציטוט</w:instrText>
      </w:r>
      <w:r w:rsidRPr="004E0A0D">
        <w:rPr>
          <w:rFonts w:asciiTheme="minorBidi" w:hAnsiTheme="minorBidi"/>
          <w:lang w:bidi="en-US"/>
        </w:rPr>
        <w:instrText>","page":"156-172","title":"Normalized difference spectral indices for estimating photosynthetic efficiency and capacity at a canopy scale derived from hyperspectral and CO2 flux measurements in rice","type":"article-journal","volume":"112"},"uris":["http://www.mendeley.com/documents/?uuid=88c2ee78-5da9-3c60-8c55-8e940f26b85c"]}],"mendeley":{"formattedCitation":"(Inoue et al., 2008)","plainTextFormattedCitation":"(Inoue et al., 2008)","previouslyFormattedCitation":"[58]"},"properties":{"noteIndex":0},"schema":"https://github.com/citation-style-language/schema/raw/master/csl-citation.json"}</w:instrText>
      </w:r>
      <w:r w:rsidRPr="004E0A0D">
        <w:rPr>
          <w:rFonts w:asciiTheme="minorBidi" w:hAnsiTheme="minorBidi"/>
          <w:lang w:bidi="en-US"/>
        </w:rPr>
        <w:fldChar w:fldCharType="separate"/>
      </w:r>
      <w:r w:rsidRPr="004E0A0D">
        <w:rPr>
          <w:rFonts w:asciiTheme="minorBidi" w:hAnsiTheme="minorBidi"/>
          <w:noProof/>
          <w:lang w:bidi="en-US"/>
        </w:rPr>
        <w:t>(Inoue et al., 2008)</w:t>
      </w:r>
      <w:r w:rsidRPr="004E0A0D">
        <w:rPr>
          <w:rFonts w:asciiTheme="minorBidi" w:hAnsiTheme="minorBidi"/>
        </w:rPr>
        <w:fldChar w:fldCharType="end"/>
      </w:r>
      <w:r w:rsidRPr="004E0A0D">
        <w:rPr>
          <w:rFonts w:asciiTheme="minorBidi" w:hAnsiTheme="minorBidi"/>
          <w:lang w:bidi="en-US"/>
        </w:rPr>
        <w:t>.</w:t>
      </w:r>
    </w:p>
    <w:p w14:paraId="3B8B5CEF" w14:textId="379249BB" w:rsidR="0033407D" w:rsidRPr="004E0A0D" w:rsidRDefault="00E63C9E" w:rsidP="0084112C">
      <w:pPr>
        <w:spacing w:line="360" w:lineRule="auto"/>
        <w:jc w:val="both"/>
        <w:rPr>
          <w:rFonts w:asciiTheme="minorBidi" w:hAnsiTheme="minorBidi"/>
        </w:rPr>
      </w:pPr>
      <w:r w:rsidRPr="004E0A0D">
        <w:rPr>
          <w:rFonts w:asciiTheme="minorBidi" w:hAnsiTheme="minorBidi"/>
          <w:lang w:bidi="en-US"/>
        </w:rPr>
        <w:t xml:space="preserve">Since each hyperspectral image contains 274 bands from 400 to 1000 nm, a total of 37,401 NDSI options could be derived from combining each pair of bands (i.e., 274 </w:t>
      </w:r>
      <m:oMath>
        <m:r>
          <w:rPr>
            <w:rFonts w:ascii="Cambria Math" w:hAnsi="Cambria Math"/>
            <w:lang w:bidi="en-US"/>
          </w:rPr>
          <m:t>×</m:t>
        </m:r>
      </m:oMath>
      <w:r w:rsidRPr="004E0A0D">
        <w:rPr>
          <w:rFonts w:asciiTheme="minorBidi" w:hAnsiTheme="minorBidi"/>
          <w:lang w:bidi="en-US"/>
        </w:rPr>
        <w:t xml:space="preserve"> 273 options divided by 2 to avoid duplications with inverted order) per image per individual. Each NDSI value is used in a simple linear regression against the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t>
      </w:r>
      <w:r w:rsidRPr="004E0A0D">
        <w:rPr>
          <w:rFonts w:asciiTheme="minorBidi" w:hAnsiTheme="minorBidi"/>
        </w:rPr>
        <w:t>After this, we selected the top-performing indices yielding the highest coefficient of determination (R</w:t>
      </w:r>
      <w:r w:rsidRPr="004E0A0D">
        <w:rPr>
          <w:rFonts w:asciiTheme="minorBidi" w:hAnsiTheme="minorBidi"/>
          <w:vertAlign w:val="superscript"/>
        </w:rPr>
        <w:t>2</w:t>
      </w:r>
      <w:r w:rsidRPr="004E0A0D">
        <w:rPr>
          <w:rFonts w:asciiTheme="minorBidi" w:hAnsiTheme="minorBidi"/>
        </w:rPr>
        <w:t xml:space="preserve">). </w:t>
      </w:r>
    </w:p>
    <w:p w14:paraId="79E66563" w14:textId="48E6F025" w:rsidR="00A32BBB" w:rsidRPr="00E63C9E" w:rsidRDefault="0033407D" w:rsidP="0084112C">
      <w:pPr>
        <w:spacing w:line="360" w:lineRule="auto"/>
        <w:jc w:val="both"/>
        <w:rPr>
          <w:rFonts w:asciiTheme="minorBidi" w:hAnsiTheme="minorBidi"/>
          <w:sz w:val="21"/>
          <w:szCs w:val="21"/>
          <w:lang w:bidi="en-US"/>
        </w:rPr>
      </w:pPr>
      <w:r w:rsidRPr="00E63C9E">
        <w:rPr>
          <w:rFonts w:asciiTheme="minorBidi" w:hAnsiTheme="minorBidi"/>
          <w:b/>
          <w:sz w:val="21"/>
          <w:szCs w:val="21"/>
          <w:lang w:bidi="en-US"/>
        </w:rPr>
        <w:lastRenderedPageBreak/>
        <w:t xml:space="preserve">Table 1. </w:t>
      </w:r>
      <w:r w:rsidRPr="00E63C9E">
        <w:rPr>
          <w:rFonts w:asciiTheme="minorBidi" w:hAnsiTheme="minorBidi"/>
          <w:sz w:val="21"/>
          <w:szCs w:val="21"/>
          <w:lang w:bidi="en-US"/>
        </w:rPr>
        <w:t xml:space="preserve">Previously published spectral indices used in this study to assess </w:t>
      </w:r>
      <m:oMath>
        <m:r>
          <w:rPr>
            <w:rFonts w:ascii="Cambria Math" w:hAnsi="Cambria Math"/>
            <w:sz w:val="21"/>
            <w:szCs w:val="21"/>
            <w:lang w:bidi="en-US"/>
          </w:rPr>
          <m:t>ψ</m:t>
        </m:r>
      </m:oMath>
      <w:r w:rsidRPr="00E63C9E">
        <w:rPr>
          <w:rFonts w:asciiTheme="minorBidi" w:hAnsiTheme="minorBidi"/>
          <w:sz w:val="21"/>
          <w:szCs w:val="21"/>
          <w:lang w:bidi="en-US"/>
        </w:rPr>
        <w:t>leaf.</w:t>
      </w:r>
    </w:p>
    <w:tbl>
      <w:tblPr>
        <w:tblStyle w:val="a4"/>
        <w:tblpPr w:leftFromText="180" w:rightFromText="180" w:vertAnchor="text" w:horzAnchor="margin" w:tblpX="-426" w:tblpY="130"/>
        <w:tblW w:w="10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879"/>
        <w:gridCol w:w="3508"/>
        <w:gridCol w:w="3402"/>
        <w:gridCol w:w="1676"/>
      </w:tblGrid>
      <w:tr w:rsidR="00A32BBB" w:rsidRPr="00B5339A" w14:paraId="3C3D91C4" w14:textId="77777777" w:rsidTr="00746846">
        <w:tc>
          <w:tcPr>
            <w:tcW w:w="1879" w:type="dxa"/>
            <w:tcBorders>
              <w:top w:val="single" w:sz="8" w:space="0" w:color="auto"/>
              <w:bottom w:val="single" w:sz="4" w:space="0" w:color="auto"/>
            </w:tcBorders>
            <w:shd w:val="clear" w:color="auto" w:fill="auto"/>
            <w:tcMar>
              <w:top w:w="57" w:type="dxa"/>
            </w:tcMar>
            <w:vAlign w:val="center"/>
          </w:tcPr>
          <w:p w14:paraId="16CC794F" w14:textId="77777777" w:rsidR="00A32BBB" w:rsidRPr="00B5339A" w:rsidRDefault="00A32BBB" w:rsidP="0084112C">
            <w:pPr>
              <w:spacing w:line="360" w:lineRule="auto"/>
              <w:ind w:left="426" w:hanging="426"/>
              <w:jc w:val="both"/>
              <w:rPr>
                <w:rFonts w:asciiTheme="minorBidi" w:hAnsiTheme="minorBidi"/>
                <w:sz w:val="22"/>
                <w:szCs w:val="22"/>
              </w:rPr>
            </w:pPr>
            <w:r w:rsidRPr="00B5339A">
              <w:rPr>
                <w:rFonts w:asciiTheme="minorBidi" w:hAnsiTheme="minorBidi"/>
                <w:sz w:val="22"/>
                <w:szCs w:val="22"/>
              </w:rPr>
              <w:t>Index</w:t>
            </w:r>
          </w:p>
        </w:tc>
        <w:tc>
          <w:tcPr>
            <w:tcW w:w="3508" w:type="dxa"/>
            <w:tcBorders>
              <w:top w:val="single" w:sz="8" w:space="0" w:color="auto"/>
              <w:bottom w:val="single" w:sz="4" w:space="0" w:color="auto"/>
            </w:tcBorders>
            <w:shd w:val="clear" w:color="auto" w:fill="auto"/>
            <w:tcMar>
              <w:top w:w="57" w:type="dxa"/>
            </w:tcMar>
            <w:vAlign w:val="center"/>
          </w:tcPr>
          <w:p w14:paraId="3D5691C2"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Name</w:t>
            </w:r>
          </w:p>
        </w:tc>
        <w:tc>
          <w:tcPr>
            <w:tcW w:w="3402" w:type="dxa"/>
            <w:tcBorders>
              <w:top w:val="single" w:sz="8" w:space="0" w:color="auto"/>
              <w:bottom w:val="single" w:sz="4" w:space="0" w:color="auto"/>
            </w:tcBorders>
            <w:shd w:val="clear" w:color="auto" w:fill="auto"/>
            <w:tcMar>
              <w:top w:w="57" w:type="dxa"/>
            </w:tcMar>
            <w:vAlign w:val="center"/>
          </w:tcPr>
          <w:p w14:paraId="3D2292F2"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Formula</w:t>
            </w:r>
          </w:p>
        </w:tc>
        <w:tc>
          <w:tcPr>
            <w:tcW w:w="1676" w:type="dxa"/>
            <w:tcBorders>
              <w:top w:val="single" w:sz="8" w:space="0" w:color="auto"/>
              <w:bottom w:val="single" w:sz="4" w:space="0" w:color="auto"/>
            </w:tcBorders>
            <w:shd w:val="clear" w:color="auto" w:fill="auto"/>
            <w:tcMar>
              <w:top w:w="57" w:type="dxa"/>
            </w:tcMar>
            <w:vAlign w:val="center"/>
          </w:tcPr>
          <w:p w14:paraId="726C3516"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Reference</w:t>
            </w:r>
          </w:p>
        </w:tc>
      </w:tr>
      <w:tr w:rsidR="00A32BBB" w:rsidRPr="00B5339A" w14:paraId="40625596" w14:textId="77777777" w:rsidTr="00746846">
        <w:tc>
          <w:tcPr>
            <w:tcW w:w="1879" w:type="dxa"/>
            <w:tcBorders>
              <w:top w:val="single" w:sz="4" w:space="0" w:color="auto"/>
            </w:tcBorders>
            <w:shd w:val="clear" w:color="auto" w:fill="auto"/>
            <w:tcMar>
              <w:top w:w="57" w:type="dxa"/>
            </w:tcMar>
            <w:vAlign w:val="center"/>
          </w:tcPr>
          <w:p w14:paraId="210DE0F3"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NDVI</w:t>
            </w:r>
          </w:p>
        </w:tc>
        <w:tc>
          <w:tcPr>
            <w:tcW w:w="3508" w:type="dxa"/>
            <w:tcBorders>
              <w:top w:val="single" w:sz="4" w:space="0" w:color="auto"/>
            </w:tcBorders>
            <w:shd w:val="clear" w:color="auto" w:fill="auto"/>
            <w:tcMar>
              <w:top w:w="57" w:type="dxa"/>
            </w:tcMar>
            <w:vAlign w:val="center"/>
          </w:tcPr>
          <w:p w14:paraId="2C7B8E77"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Normalized difference vegetation index</w:t>
            </w:r>
          </w:p>
        </w:tc>
        <w:tc>
          <w:tcPr>
            <w:tcW w:w="3402" w:type="dxa"/>
            <w:tcBorders>
              <w:top w:val="single" w:sz="4" w:space="0" w:color="auto"/>
            </w:tcBorders>
            <w:shd w:val="clear" w:color="auto" w:fill="auto"/>
            <w:tcMar>
              <w:top w:w="57" w:type="dxa"/>
            </w:tcMar>
            <w:vAlign w:val="center"/>
          </w:tcPr>
          <w:p w14:paraId="1B1529F3" w14:textId="77777777" w:rsidR="00A32BBB" w:rsidRPr="00B5339A" w:rsidRDefault="00000000" w:rsidP="0084112C">
            <w:pPr>
              <w:spacing w:line="360" w:lineRule="auto"/>
              <w:jc w:val="both"/>
              <w:rPr>
                <w:rFonts w:asciiTheme="minorBidi" w:hAnsiTheme="minorBidi"/>
                <w:sz w:val="22"/>
                <w:szCs w:val="22"/>
              </w:rPr>
            </w:pPr>
            <m:oMathPara>
              <m:oMath>
                <m:f>
                  <m:fPr>
                    <m:ctrlPr>
                      <w:ins w:id="651" w:author="David Helman" w:date="2024-12-22T14:37:00Z">
                        <w:rPr>
                          <w:rFonts w:ascii="Cambria Math" w:hAnsi="Cambria Math"/>
                          <w:i/>
                          <w:sz w:val="22"/>
                          <w:szCs w:val="22"/>
                        </w:rPr>
                      </w:ins>
                    </m:ctrlPr>
                  </m:fPr>
                  <m:num>
                    <m:sSub>
                      <m:sSubPr>
                        <m:ctrlPr>
                          <w:ins w:id="652"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NIR</m:t>
                        </m:r>
                      </m:sub>
                    </m:sSub>
                    <m:r>
                      <m:rPr>
                        <m:nor/>
                      </m:rPr>
                      <w:rPr>
                        <w:rFonts w:asciiTheme="minorBidi" w:hAnsiTheme="minorBidi"/>
                        <w:sz w:val="22"/>
                        <w:szCs w:val="22"/>
                      </w:rPr>
                      <m:t xml:space="preserve"> – </m:t>
                    </m:r>
                    <m:sSub>
                      <m:sSubPr>
                        <m:ctrlPr>
                          <w:ins w:id="653"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R</m:t>
                        </m:r>
                      </m:sub>
                    </m:sSub>
                  </m:num>
                  <m:den>
                    <m:sSub>
                      <m:sSubPr>
                        <m:ctrlPr>
                          <w:ins w:id="654"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NIR</m:t>
                        </m:r>
                      </m:sub>
                    </m:sSub>
                    <m:r>
                      <m:rPr>
                        <m:nor/>
                      </m:rPr>
                      <w:rPr>
                        <w:rFonts w:asciiTheme="minorBidi" w:hAnsiTheme="minorBidi"/>
                        <w:sz w:val="22"/>
                        <w:szCs w:val="22"/>
                      </w:rPr>
                      <m:t xml:space="preserve">+ </m:t>
                    </m:r>
                    <m:sSub>
                      <m:sSubPr>
                        <m:ctrlPr>
                          <w:ins w:id="655"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R</m:t>
                        </m:r>
                      </m:sub>
                    </m:sSub>
                  </m:den>
                </m:f>
              </m:oMath>
            </m:oMathPara>
          </w:p>
        </w:tc>
        <w:tc>
          <w:tcPr>
            <w:tcW w:w="1676" w:type="dxa"/>
            <w:tcBorders>
              <w:top w:val="single" w:sz="4" w:space="0" w:color="auto"/>
            </w:tcBorders>
            <w:shd w:val="clear" w:color="auto" w:fill="auto"/>
            <w:tcMar>
              <w:top w:w="57" w:type="dxa"/>
            </w:tcMar>
            <w:vAlign w:val="center"/>
          </w:tcPr>
          <w:p w14:paraId="15F70408" w14:textId="77777777" w:rsidR="00A32BBB" w:rsidRPr="00B5339A" w:rsidRDefault="00A32BBB" w:rsidP="0084112C">
            <w:pPr>
              <w:spacing w:line="360" w:lineRule="auto"/>
              <w:rPr>
                <w:rFonts w:asciiTheme="minorBidi" w:hAnsiTheme="minorBidi"/>
                <w:sz w:val="22"/>
                <w:szCs w:val="22"/>
                <w:rtl/>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{"citationItems":[{"id":"ITEM-1","itemData":{"author":[{"dropping-particle":"","family":"Kriegler","given":"Frank J","non-dropping-particle":"","parse-names":false,"suffix":""},{"dropping-particle":"","family":"Malila","given":"William A","non-dropping-particle":"","parse-names":false,"suffix":""},{"dropping-particle":"","family":"Nalepka","given":"Richard F","non-dropping-particle":"","parse-names":false,"suffix":""},{"dropping-particle":"","family":"Richardson","given":"W","non-dropping-particle":"","parse-names":false,"suffix":""}],"id":"ITEM-1","issued":{"date-parts":[["1969"]]},"title":"Preprocessing Transformations and Their Effects on Multispectral Recognition","type":"paper-conference"},"uris":["http://www.mendeley.com/documents/?uuid=2799b959-ccd2-4653-8172-266960b0ec8a","http://www.mendeley.com/documents/?uuid=5d53ec56-f971-4938-a619-43ea251b33f2","http://www.mendeley.com/documents/?uuid=9ea02cbf-453b-478d-8c2d-0cb81824da67","http://www.mendeley.com/documents/?uuid=48084641-1296-4f7b-8aa8-d4d2440ef9d9"]}],"mendeley":{"formattedCitation":"(Kriegler et al., 1969)","plainTextFormattedCitation":"(Kriegler et al., 1969)","previouslyFormattedCitation":"[54]"},"properties":{"noteIndex":0},"schema":"https://github.com/citation-style-language/schema/raw/master/csl-citation.json"}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(Kriegler et al., 1969)</w:t>
            </w:r>
            <w:r w:rsidRPr="00B5339A">
              <w:rPr>
                <w:rFonts w:asciiTheme="minorBidi" w:hAnsiTheme="minorBidi"/>
                <w:sz w:val="22"/>
                <w:szCs w:val="22"/>
              </w:rPr>
              <w:fldChar w:fldCharType="end"/>
            </w:r>
          </w:p>
        </w:tc>
      </w:tr>
      <w:tr w:rsidR="00A32BBB" w:rsidRPr="00B5339A" w14:paraId="69D4DFB7" w14:textId="77777777" w:rsidTr="00746846">
        <w:tc>
          <w:tcPr>
            <w:tcW w:w="1879" w:type="dxa"/>
            <w:shd w:val="clear" w:color="auto" w:fill="auto"/>
            <w:tcMar>
              <w:top w:w="57" w:type="dxa"/>
            </w:tcMar>
            <w:vAlign w:val="center"/>
          </w:tcPr>
          <w:p w14:paraId="177A3B8E"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PRI</w:t>
            </w:r>
          </w:p>
        </w:tc>
        <w:tc>
          <w:tcPr>
            <w:tcW w:w="3508" w:type="dxa"/>
            <w:shd w:val="clear" w:color="auto" w:fill="auto"/>
            <w:tcMar>
              <w:top w:w="57" w:type="dxa"/>
            </w:tcMar>
            <w:vAlign w:val="center"/>
          </w:tcPr>
          <w:p w14:paraId="474B64D1"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Photochemical reflectance index</w:t>
            </w:r>
          </w:p>
        </w:tc>
        <w:tc>
          <w:tcPr>
            <w:tcW w:w="3402" w:type="dxa"/>
            <w:shd w:val="clear" w:color="auto" w:fill="auto"/>
            <w:tcMar>
              <w:top w:w="57" w:type="dxa"/>
            </w:tcMar>
            <w:vAlign w:val="center"/>
          </w:tcPr>
          <w:p w14:paraId="3267828A" w14:textId="77777777" w:rsidR="00A32BBB" w:rsidRPr="00B5339A" w:rsidRDefault="00000000" w:rsidP="0084112C">
            <w:pPr>
              <w:spacing w:line="360" w:lineRule="auto"/>
              <w:jc w:val="both"/>
              <w:rPr>
                <w:rFonts w:asciiTheme="minorBidi" w:hAnsiTheme="minorBidi"/>
                <w:sz w:val="22"/>
                <w:szCs w:val="22"/>
              </w:rPr>
            </w:pPr>
            <m:oMathPara>
              <m:oMath>
                <m:f>
                  <m:fPr>
                    <m:ctrlPr>
                      <w:ins w:id="656" w:author="David Helman" w:date="2024-12-22T14:37:00Z">
                        <w:rPr>
                          <w:rFonts w:ascii="Cambria Math" w:hAnsi="Cambria Math"/>
                          <w:i/>
                          <w:sz w:val="22"/>
                          <w:szCs w:val="22"/>
                        </w:rPr>
                      </w:ins>
                    </m:ctrlPr>
                  </m:fPr>
                  <m:num>
                    <m:sSub>
                      <m:sSubPr>
                        <m:ctrlPr>
                          <w:ins w:id="657"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531</m:t>
                        </m:r>
                      </m:sub>
                    </m:sSub>
                    <m:r>
                      <m:rPr>
                        <m:nor/>
                      </m:rPr>
                      <w:rPr>
                        <w:rFonts w:asciiTheme="minorBidi" w:hAnsiTheme="minorBidi"/>
                        <w:sz w:val="22"/>
                        <w:szCs w:val="22"/>
                      </w:rPr>
                      <m:t xml:space="preserve"> – </m:t>
                    </m:r>
                    <m:sSub>
                      <m:sSubPr>
                        <m:ctrlPr>
                          <w:ins w:id="658"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570</m:t>
                        </m:r>
                      </m:sub>
                    </m:sSub>
                  </m:num>
                  <m:den>
                    <m:sSub>
                      <m:sSubPr>
                        <m:ctrlPr>
                          <w:ins w:id="659"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531</m:t>
                        </m:r>
                      </m:sub>
                    </m:sSub>
                    <m:r>
                      <m:rPr>
                        <m:nor/>
                      </m:rPr>
                      <w:rPr>
                        <w:rFonts w:asciiTheme="minorBidi" w:hAnsiTheme="minorBidi"/>
                        <w:sz w:val="22"/>
                        <w:szCs w:val="22"/>
                      </w:rPr>
                      <m:t xml:space="preserve">+ </m:t>
                    </m:r>
                    <m:sSub>
                      <m:sSubPr>
                        <m:ctrlPr>
                          <w:ins w:id="660"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570</m:t>
                        </m:r>
                      </m:sub>
                    </m:sSub>
                  </m:den>
                </m:f>
              </m:oMath>
            </m:oMathPara>
          </w:p>
        </w:tc>
        <w:tc>
          <w:tcPr>
            <w:tcW w:w="1676" w:type="dxa"/>
            <w:shd w:val="clear" w:color="auto" w:fill="auto"/>
            <w:tcMar>
              <w:top w:w="57" w:type="dxa"/>
            </w:tcMar>
            <w:vAlign w:val="center"/>
          </w:tcPr>
          <w:p w14:paraId="4807AF17"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{"citationItems":[{"id":"ITEM-1","itemData":{"DOI":"https://doi.org/10.1016/0034-4257(92)90059-S","ISSN":"0034-4257","abstract":"We present a new “physiological reflectance index” (PRI) isolated from narrow waveband spectral measurements of sunflower canopies. This index correlates with the epoxidation state of the xanthophyll cycle pigments and with the efficiency of photosynthesis in control and nitrogen stress canopies, but not in water stress canopies undergoing midday wilting. It is analogous in formulation to the broadband normalized difference vegetation index (NDVI) and uses reflectance at 531 nm and at a reference wavelength to minimize complications associated with diurnal sun angle changes. In conjunction with other methods, this index may lead to improved remote and ground-based estimates of canopy photosynthetic function.","author":[{"dropping-particle":"","family":"Gamon","given":"J A","non-dropping-particle":"","parse-names":false,"suffix":""},{"dropping-particle":"","family":"Peñuelas","given":"J","non-dropping-particle":"","parse-names":false,"suffix":""},{"dropping-particle":"","family":"Field","given":"C B","non-dropping-particle":"","parse-names":false,"suffix":""}],"container-title":"Remote Sensing of Environment","id":"ITEM-1","issue":"1","issued":{"date-parts":[["1992"]]},"page":"35-44","title":"A narrow-waveband spectral index that tracks diurnal changes in photosynthetic efficiency","type":"article-journal","volume":"41"},"uris":["http://www.mendeley.com/documents/?uuid=373e956e-42ae-4cb2-8504-01b0c0dacd2f"]}],"mendeley":{"formattedCitation":"(Gamon et al., 1992)","plainTextFormattedCitation":"(Gamon et al., 1992)","previouslyFormattedCitation":"[55]"},"properties":{"noteIndex":0},"schema":"https://github.com/citation-style-language/schema/raw/master/csl-citation.json"}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(Gamon et al., 1992)</w:t>
            </w:r>
            <w:r w:rsidRPr="00B5339A">
              <w:rPr>
                <w:rFonts w:asciiTheme="minorBidi" w:hAnsiTheme="minorBidi"/>
                <w:sz w:val="22"/>
                <w:szCs w:val="22"/>
              </w:rPr>
              <w:fldChar w:fldCharType="end"/>
            </w:r>
          </w:p>
        </w:tc>
      </w:tr>
      <w:tr w:rsidR="00A32BBB" w:rsidRPr="00B5339A" w14:paraId="0C1F22A4" w14:textId="77777777" w:rsidTr="00746846">
        <w:tc>
          <w:tcPr>
            <w:tcW w:w="1879" w:type="dxa"/>
            <w:shd w:val="clear" w:color="auto" w:fill="auto"/>
            <w:tcMar>
              <w:top w:w="57" w:type="dxa"/>
            </w:tcMar>
            <w:vAlign w:val="center"/>
          </w:tcPr>
          <w:p w14:paraId="269771EF"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940/960</w:t>
            </w:r>
          </w:p>
        </w:tc>
        <w:tc>
          <w:tcPr>
            <w:tcW w:w="3508" w:type="dxa"/>
            <w:shd w:val="clear" w:color="auto" w:fill="auto"/>
            <w:tcMar>
              <w:top w:w="57" w:type="dxa"/>
            </w:tcMar>
            <w:vAlign w:val="center"/>
          </w:tcPr>
          <w:p w14:paraId="1AFA9A5E"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Reflectance ratio of 940 and 960 nm</w:t>
            </w:r>
          </w:p>
        </w:tc>
        <w:tc>
          <w:tcPr>
            <w:tcW w:w="3402" w:type="dxa"/>
            <w:shd w:val="clear" w:color="auto" w:fill="auto"/>
            <w:tcMar>
              <w:top w:w="57" w:type="dxa"/>
            </w:tcMar>
            <w:vAlign w:val="center"/>
          </w:tcPr>
          <w:p w14:paraId="1B00D900" w14:textId="77777777" w:rsidR="00A32BBB" w:rsidRPr="00B5339A" w:rsidRDefault="00000000" w:rsidP="0084112C">
            <w:pPr>
              <w:spacing w:line="360" w:lineRule="auto"/>
              <w:jc w:val="both"/>
              <w:rPr>
                <w:rFonts w:asciiTheme="minorBidi" w:hAnsiTheme="minorBidi"/>
                <w:sz w:val="22"/>
                <w:szCs w:val="22"/>
              </w:rPr>
            </w:pPr>
            <m:oMathPara>
              <m:oMath>
                <m:f>
                  <m:fPr>
                    <m:ctrlPr>
                      <w:ins w:id="661" w:author="David Helman" w:date="2024-12-22T14:37:00Z">
                        <w:rPr>
                          <w:rFonts w:ascii="Cambria Math" w:hAnsi="Cambria Math"/>
                          <w:i/>
                          <w:sz w:val="22"/>
                          <w:szCs w:val="22"/>
                        </w:rPr>
                      </w:ins>
                    </m:ctrlPr>
                  </m:fPr>
                  <m:num>
                    <m:sSub>
                      <m:sSubPr>
                        <m:ctrlPr>
                          <w:ins w:id="662"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940</m:t>
                        </m:r>
                      </m:sub>
                    </m:sSub>
                  </m:num>
                  <m:den>
                    <m:sSub>
                      <m:sSubPr>
                        <m:ctrlPr>
                          <w:ins w:id="663"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960</m:t>
                        </m:r>
                      </m:sub>
                    </m:sSub>
                  </m:den>
                </m:f>
              </m:oMath>
            </m:oMathPara>
          </w:p>
        </w:tc>
        <w:tc>
          <w:tcPr>
            <w:tcW w:w="1676" w:type="dxa"/>
            <w:shd w:val="clear" w:color="auto" w:fill="auto"/>
            <w:tcMar>
              <w:top w:w="57" w:type="dxa"/>
            </w:tcMar>
            <w:vAlign w:val="center"/>
          </w:tcPr>
          <w:p w14:paraId="0A91881B"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{"citationItems":[{"id":"ITEM-1","itemData":{"DOI":"10.1071/FP11021","ISSN":"1445-4416 (Electronic)","PMID":"32480906","abstract":"Leaf water potential (LWP) is an important indicator of plant water status.  However, its determination via classical pressure-chamber measurements is tedious and time-consuming. Moreover, such methods cannot easily account for rapid changes in this parameter arising from changes in environmental conditions. Spectrometric measurements, by contrast, have the potential for fast and non-destructive measurements of plant water status, but are not unproblematic. Spectral characteristics of plants vary across plant development stages and are also influenced by environmental factors. Thus, it remains unclear whether changes in leaf water potential per se can reliably be detected spectrometrically or whether such measurements also reflect autocorrelated changes in the leaf water content (LWC) or the aerial plant biomass. We tested the accuracy of spectrometric measurements in this context under controlled climate chamber conditions in series of six experiments that minimised perturbing influences but allowed for significant changes in the LWP. Short-term exposure of dense stands of plants to increasing or decreasing artificial light intensities in a growth chamber more markedly decreased LWP than LWC in both wheat and maize. Significant relationships (R2-values 0.74-0.92) between LWP and new spectral indices ((R940/R960)/NDVI; R940/R960) were detected with or without significant changes in LWC of both crop species. The exact relationships found, however, were influenced strongly by the date of measurement or water stress induced. Thus, global spectral relationships measuring LWP probably cannot be established across plant development stages. Even so, spectrometric measurements supplemented by a reduced calibration dataset from pressure chamber measurements might still prove to be a fast and accurate method for screening large numbers of diverse lines.","author":[{"dropping-particle":"","family":"Elsayed","given":"Salah","non-dropping-particle":"","parse-names":false,"suffix":""},{"dropping-particle":"","family":"Mistele","given":"Bodo","non-dropping-particle":"","parse-names":false,"suffix":""},{"dropping-particle":"","family":"Schmidhalter","given":"Urs","non-dropping-particle":"","parse-names":false,"suffix":""}],"container-title":"Functional plant biology : FPB","id":"ITEM-1","issue":"6","issued":{"date-parts":[["2011","6"]]},"language":"eng","page":"523-533","publisher-place":"Australia","title":"Can changes in leaf water potential be assessed spectrally?","type":"article-journal","volume":"38"},"uris":["http://www.mendeley.com/documents/?uuid=afbb42e7-e5cb-43fa-818c-1d8e2d491a46","http://www.mendeley.com/documents/?uuid=39d796a7-af0a-4398-91cd-f26c11ddab2f","http://www.mendeley.com/documents/?uuid=a4178305-ed4c-40cd-8988-9f1f4b18747a"]}],"mendeley":{"formattedCitation":"(Elsayed et al., 2011)","plainTextFormattedCitation":"(Elsayed et al., 2011)","previouslyFormattedCitation":"[56]"},"properties":{"noteIndex":0},"schema":"https://github.com/citation-style-language/schema/raw/master/csl-citation.json"}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(Elsayed et al., 2011)</w:t>
            </w:r>
            <w:r w:rsidRPr="00B5339A">
              <w:rPr>
                <w:rFonts w:asciiTheme="minorBidi" w:hAnsiTheme="minorBidi"/>
                <w:sz w:val="22"/>
                <w:szCs w:val="22"/>
              </w:rPr>
              <w:fldChar w:fldCharType="end"/>
            </w:r>
          </w:p>
        </w:tc>
      </w:tr>
      <w:tr w:rsidR="00A32BBB" w:rsidRPr="00B5339A" w14:paraId="2AE6BB64" w14:textId="77777777" w:rsidTr="00746846">
        <w:tc>
          <w:tcPr>
            <w:tcW w:w="1879" w:type="dxa"/>
            <w:shd w:val="clear" w:color="auto" w:fill="auto"/>
            <w:tcMar>
              <w:top w:w="57" w:type="dxa"/>
            </w:tcMar>
            <w:vAlign w:val="center"/>
          </w:tcPr>
          <w:p w14:paraId="2180B536"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940/960 / NDVI</w:t>
            </w:r>
          </w:p>
        </w:tc>
        <w:tc>
          <w:tcPr>
            <w:tcW w:w="3508" w:type="dxa"/>
            <w:shd w:val="clear" w:color="auto" w:fill="auto"/>
            <w:tcMar>
              <w:top w:w="57" w:type="dxa"/>
            </w:tcMar>
            <w:vAlign w:val="center"/>
          </w:tcPr>
          <w:p w14:paraId="61B4A4F8"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Reflectance ratio of 940/960 nm and NDVI</w:t>
            </w:r>
          </w:p>
        </w:tc>
        <w:tc>
          <w:tcPr>
            <w:tcW w:w="3402" w:type="dxa"/>
            <w:shd w:val="clear" w:color="auto" w:fill="auto"/>
            <w:tcMar>
              <w:top w:w="57" w:type="dxa"/>
            </w:tcMar>
            <w:vAlign w:val="center"/>
          </w:tcPr>
          <w:p w14:paraId="6A299B74" w14:textId="77777777" w:rsidR="00A32BBB" w:rsidRPr="00B5339A" w:rsidRDefault="00000000" w:rsidP="0084112C">
            <w:pPr>
              <w:spacing w:line="360" w:lineRule="auto"/>
              <w:jc w:val="both"/>
              <w:rPr>
                <w:rFonts w:asciiTheme="minorBidi" w:hAnsiTheme="minorBidi"/>
                <w:sz w:val="22"/>
                <w:szCs w:val="22"/>
              </w:rPr>
            </w:pPr>
            <m:oMathPara>
              <m:oMath>
                <m:f>
                  <m:fPr>
                    <m:ctrlPr>
                      <w:ins w:id="664" w:author="David Helman" w:date="2024-12-22T14:37:00Z">
                        <w:rPr>
                          <w:rFonts w:ascii="Cambria Math" w:hAnsi="Cambria Math"/>
                          <w:i/>
                          <w:sz w:val="22"/>
                          <w:szCs w:val="22"/>
                        </w:rPr>
                      </w:ins>
                    </m:ctrlPr>
                  </m:fPr>
                  <m:num>
                    <m:f>
                      <m:fPr>
                        <m:type m:val="lin"/>
                        <m:ctrlPr>
                          <w:ins w:id="665" w:author="David Helman" w:date="2024-12-22T14:37:00Z">
                            <w:rPr>
                              <w:rFonts w:ascii="Cambria Math" w:hAnsi="Cambria Math"/>
                              <w:i/>
                              <w:sz w:val="22"/>
                              <w:szCs w:val="22"/>
                            </w:rPr>
                          </w:ins>
                        </m:ctrlPr>
                      </m:fPr>
                      <m:num>
                        <m:sSub>
                          <m:sSubPr>
                            <m:ctrlPr>
                              <w:ins w:id="666"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sz w:val="22"/>
                                <w:szCs w:val="22"/>
                              </w:rPr>
                              <m:t>940</m:t>
                            </m:r>
                          </m:sub>
                        </m:sSub>
                        <m:r>
                          <w:rPr>
                            <w:rFonts w:ascii="Cambria Math" w:hAnsi="Cambria Math"/>
                            <w:sz w:val="22"/>
                            <w:szCs w:val="22"/>
                          </w:rPr>
                          <m:t xml:space="preserve"> </m:t>
                        </m:r>
                      </m:num>
                      <m:den>
                        <m:r>
                          <w:rPr>
                            <w:rFonts w:ascii="Cambria Math" w:hAnsi="Cambria Math"/>
                            <w:sz w:val="22"/>
                            <w:szCs w:val="22"/>
                          </w:rPr>
                          <m:t xml:space="preserve"> </m:t>
                        </m:r>
                        <m:sSub>
                          <m:sSubPr>
                            <m:ctrlPr>
                              <w:ins w:id="667"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sz w:val="22"/>
                                <w:szCs w:val="22"/>
                              </w:rPr>
                              <m:t>960</m:t>
                            </m:r>
                          </m:sub>
                        </m:sSub>
                      </m:den>
                    </m:f>
                  </m:num>
                  <m:den>
                    <m:r>
                      <m:rPr>
                        <m:nor/>
                      </m:rPr>
                      <w:rPr>
                        <w:rFonts w:asciiTheme="minorBidi" w:hAnsiTheme="minorBidi"/>
                        <w:sz w:val="22"/>
                        <w:szCs w:val="22"/>
                      </w:rPr>
                      <m:t>NDVI</m:t>
                    </m:r>
                  </m:den>
                </m:f>
              </m:oMath>
            </m:oMathPara>
          </w:p>
        </w:tc>
        <w:tc>
          <w:tcPr>
            <w:tcW w:w="1676" w:type="dxa"/>
            <w:shd w:val="clear" w:color="auto" w:fill="auto"/>
            <w:tcMar>
              <w:top w:w="57" w:type="dxa"/>
            </w:tcMar>
            <w:vAlign w:val="center"/>
          </w:tcPr>
          <w:p w14:paraId="593D976B" w14:textId="77777777" w:rsidR="00A32BBB" w:rsidRPr="00B5339A" w:rsidRDefault="00A32BBB" w:rsidP="0084112C">
            <w:pPr>
              <w:spacing w:line="360" w:lineRule="auto"/>
              <w:rPr>
                <w:rFonts w:asciiTheme="minorBidi" w:hAnsiTheme="minorBidi"/>
                <w:sz w:val="22"/>
                <w:szCs w:val="22"/>
                <w:rtl/>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{"citationItems":[{"id":"ITEM-1","itemData":{"DOI":"10.1071/FP11021","ISSN":"1445-4416 (Electronic)","PMID":"32480906","abstract":"Leaf water potential (LWP) is an important indicator of plant water status.  However, its determination via classical pressure-chamber measurements is tedious and time-consuming. Moreover, such methods cannot easily account for rapid changes in this parameter arising from changes in environmental conditions. Spectrometric measurements, by contrast, have the potential for fast and non-destructive measurements of plant water status, but are not unproblematic. Spectral characteristics of plants vary across plant development stages and are also influenced by environmental factors. Thus, it remains unclear whether changes in leaf water potential per se can reliably be detected spectrometrically or whether such measurements also reflect autocorrelated changes in the leaf water content (LWC) or the aerial plant biomass. We tested the accuracy of spectrometric measurements in this context under controlled climate chamber conditions in series of six experiments that minimised perturbing influences but allowed for significant changes in the LWP. Short-term exposure of dense stands of plants to increasing or decreasing artificial light intensities in a growth chamber more markedly decreased LWP than LWC in both wheat and maize. Significant relationships (R2-values 0.74-0.92) between LWP and new spectral indices ((R940/R960)/NDVI; R940/R960) were detected with or without significant changes in LWC of both crop species. The exact relationships found, however, were influenced strongly by the date of measurement or water stress induced. Thus, global spectral relationships measuring LWP probably cannot be established across plant development stages. Even so, spectrometric measurements supplemented by a reduced calibration dataset from pressure chamber measurements might still prove to be a fast and accurate method for screening large numbers of diverse lines.","author":[{"dropping-particle":"","family":"Elsayed","given":"Salah","non-dropping-particle":"","parse-names":false,"suffix":""},{"dropping-particle":"","family":"Mistele","given":"Bodo","non-dropping-particle":"","parse-names":false,"suffix":""},{"dropping-particle":"","family":"Schmidhalter","given":"Urs","non-dropping-particle":"","parse-names":false,"suffix":""}],"container-title":"Functional plant biology : FPB","id":"ITEM-1","issue":"6","issued":{"date-parts":[["2011","6"]]},"language":"eng","page":"523-533","publisher-place":"Australia","title":"Can changes in leaf water potential be assessed spectrally?","type":"article-journal","volume":"38"},"uris":["http://www.mendeley.com/documents/?uuid=a4178305-ed4c-40cd-8988-9f1f4b18747a","http://www.mendeley.com/documents/?uuid=afbb42e7-e5cb-43fa-818c-1d8e2d491a46","http://www.mendeley.com/documents/?uuid=39d796a7-af0a-4398-91cd-f26c11ddab2f"]}],"mendeley":{"formattedCitation":"(Elsayed et al., 2011)","plainTextFormattedCitation":"(Elsayed et al., 2011)","previouslyFormattedCitation":"[56]"},"properties":{"noteIndex":0},"schema":"https://github.com/citation-style-language/schema/raw/master/csl-citation.json"}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(Elsayed et al., 2011)</w:t>
            </w:r>
            <w:r w:rsidRPr="00B5339A">
              <w:rPr>
                <w:rFonts w:asciiTheme="minorBidi" w:hAnsiTheme="minorBidi"/>
                <w:sz w:val="22"/>
                <w:szCs w:val="22"/>
              </w:rPr>
              <w:fldChar w:fldCharType="end"/>
            </w:r>
          </w:p>
        </w:tc>
      </w:tr>
      <w:tr w:rsidR="00A32BBB" w:rsidRPr="00B5339A" w14:paraId="4829F854" w14:textId="77777777" w:rsidTr="00746846">
        <w:tc>
          <w:tcPr>
            <w:tcW w:w="1879" w:type="dxa"/>
            <w:shd w:val="clear" w:color="auto" w:fill="auto"/>
            <w:tcMar>
              <w:top w:w="57" w:type="dxa"/>
            </w:tcMar>
            <w:vAlign w:val="center"/>
          </w:tcPr>
          <w:p w14:paraId="70AFA4CC"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EVI2</w:t>
            </w:r>
          </w:p>
        </w:tc>
        <w:tc>
          <w:tcPr>
            <w:tcW w:w="3508" w:type="dxa"/>
            <w:shd w:val="clear" w:color="auto" w:fill="auto"/>
            <w:tcMar>
              <w:top w:w="57" w:type="dxa"/>
            </w:tcMar>
            <w:vAlign w:val="center"/>
          </w:tcPr>
          <w:p w14:paraId="1D520C2A"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Enhanced vegetation index 2</w:t>
            </w:r>
            <w:r w:rsidRPr="00B5339A">
              <w:rPr>
                <w:rFonts w:asciiTheme="minorBidi" w:hAnsiTheme="minorBidi"/>
                <w:sz w:val="22"/>
                <w:szCs w:val="22"/>
                <w:vertAlign w:val="superscript"/>
              </w:rPr>
              <w:t>nd</w:t>
            </w:r>
            <w:r w:rsidRPr="00B5339A">
              <w:rPr>
                <w:rFonts w:asciiTheme="minorBidi" w:hAnsiTheme="minorBidi"/>
                <w:sz w:val="22"/>
                <w:szCs w:val="22"/>
              </w:rPr>
              <w:t xml:space="preserve"> version</w:t>
            </w:r>
          </w:p>
        </w:tc>
        <w:tc>
          <w:tcPr>
            <w:tcW w:w="3402" w:type="dxa"/>
            <w:shd w:val="clear" w:color="auto" w:fill="auto"/>
            <w:tcMar>
              <w:top w:w="57" w:type="dxa"/>
            </w:tcMar>
            <w:vAlign w:val="center"/>
          </w:tcPr>
          <w:p w14:paraId="6FA96A04" w14:textId="77777777" w:rsidR="00A32BBB" w:rsidRPr="00B5339A" w:rsidRDefault="00A32BBB" w:rsidP="0084112C">
            <w:pPr>
              <w:spacing w:line="360" w:lineRule="auto"/>
              <w:jc w:val="both"/>
              <w:rPr>
                <w:rFonts w:asciiTheme="minorBidi" w:hAnsiTheme="minorBidi"/>
                <w:sz w:val="22"/>
                <w:szCs w:val="22"/>
              </w:rPr>
            </w:pPr>
            <m:oMathPara>
              <m:oMath>
                <m:r>
                  <m:rPr>
                    <m:nor/>
                  </m:rPr>
                  <w:rPr>
                    <w:rFonts w:asciiTheme="minorBidi" w:hAnsiTheme="minorBidi"/>
                    <w:sz w:val="22"/>
                    <w:szCs w:val="22"/>
                  </w:rPr>
                  <m:t>2.5</m:t>
                </m:r>
                <m:d>
                  <m:dPr>
                    <m:ctrlPr>
                      <w:ins w:id="668" w:author="David Helman" w:date="2024-12-22T14:37:00Z">
                        <w:rPr>
                          <w:rFonts w:ascii="Cambria Math" w:hAnsi="Cambria Math"/>
                          <w:i/>
                          <w:sz w:val="22"/>
                          <w:szCs w:val="22"/>
                        </w:rPr>
                      </w:ins>
                    </m:ctrlPr>
                  </m:dPr>
                  <m:e>
                    <m:f>
                      <m:fPr>
                        <m:ctrlPr>
                          <w:ins w:id="669" w:author="David Helman" w:date="2024-12-22T14:37:00Z">
                            <w:rPr>
                              <w:rFonts w:ascii="Cambria Math" w:hAnsi="Cambria Math"/>
                              <w:i/>
                              <w:sz w:val="22"/>
                              <w:szCs w:val="22"/>
                            </w:rPr>
                          </w:ins>
                        </m:ctrlPr>
                      </m:fPr>
                      <m:num>
                        <m:sSub>
                          <m:sSubPr>
                            <m:ctrlPr>
                              <w:ins w:id="670"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iCs/>
                                <w:sz w:val="22"/>
                                <w:szCs w:val="22"/>
                              </w:rPr>
                              <m:t>NIR</m:t>
                            </m:r>
                          </m:sub>
                        </m:sSub>
                        <m:r>
                          <m:rPr>
                            <m:nor/>
                          </m:rPr>
                          <w:rPr>
                            <w:rFonts w:asciiTheme="minorBidi" w:hAnsiTheme="minorBidi"/>
                            <w:sz w:val="22"/>
                            <w:szCs w:val="22"/>
                          </w:rPr>
                          <m:t xml:space="preserve"> – </m:t>
                        </m:r>
                        <m:sSub>
                          <m:sSubPr>
                            <m:ctrlPr>
                              <w:ins w:id="671"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iCs/>
                                <w:sz w:val="22"/>
                                <w:szCs w:val="22"/>
                              </w:rPr>
                              <m:t>R</m:t>
                            </m:r>
                          </m:sub>
                        </m:sSub>
                      </m:num>
                      <m:den>
                        <m:sSub>
                          <m:sSubPr>
                            <m:ctrlPr>
                              <w:ins w:id="672"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iCs/>
                                <w:sz w:val="22"/>
                                <w:szCs w:val="22"/>
                              </w:rPr>
                              <m:t>NIR</m:t>
                            </m:r>
                          </m:sub>
                        </m:sSub>
                        <m:r>
                          <m:rPr>
                            <m:nor/>
                          </m:rPr>
                          <w:rPr>
                            <w:rFonts w:asciiTheme="minorBidi" w:hAnsiTheme="minorBidi"/>
                            <w:sz w:val="22"/>
                            <w:szCs w:val="22"/>
                          </w:rPr>
                          <m:t>+</m:t>
                        </m:r>
                        <m:d>
                          <m:dPr>
                            <m:ctrlPr>
                              <w:ins w:id="673" w:author="David Helman" w:date="2024-12-22T14:37:00Z">
                                <w:rPr>
                                  <w:rFonts w:ascii="Cambria Math" w:hAnsi="Cambria Math"/>
                                  <w:i/>
                                  <w:sz w:val="22"/>
                                  <w:szCs w:val="22"/>
                                </w:rPr>
                              </w:ins>
                            </m:ctrlPr>
                          </m:dPr>
                          <m:e>
                            <m:r>
                              <m:rPr>
                                <m:nor/>
                              </m:rPr>
                              <w:rPr>
                                <w:rFonts w:asciiTheme="minorBidi" w:hAnsiTheme="minorBidi"/>
                                <w:sz w:val="22"/>
                                <w:szCs w:val="22"/>
                              </w:rPr>
                              <m:t>6</m:t>
                            </m:r>
                            <m:sSub>
                              <m:sSubPr>
                                <m:ctrlPr>
                                  <w:ins w:id="674" w:author="David Helman" w:date="2024-12-22T14:37:00Z">
                                    <w:rPr>
                                      <w:rFonts w:ascii="Cambria Math" w:hAnsi="Cambria Math"/>
                                      <w:i/>
                                      <w:sz w:val="22"/>
                                      <w:szCs w:val="22"/>
                                    </w:rPr>
                                  </w:ins>
                                </m:ctrlPr>
                              </m:sSubPr>
                              <m:e>
                                <m:r>
                                  <m:rPr>
                                    <m:nor/>
                                  </m:rPr>
                                  <w:rPr>
                                    <w:rFonts w:asciiTheme="minorBidi" w:hAnsiTheme="minorBidi"/>
                                    <w:iCs/>
                                    <w:sz w:val="22"/>
                                    <w:szCs w:val="22"/>
                                  </w:rPr>
                                  <m:t xml:space="preserve"> </m:t>
                                </m:r>
                                <m:r>
                                  <m:rPr>
                                    <m:nor/>
                                  </m:rPr>
                                  <w:rPr>
                                    <w:rFonts w:asciiTheme="minorBidi" w:hAnsiTheme="minorBidi"/>
                                    <w:i/>
                                    <w:sz w:val="22"/>
                                    <w:szCs w:val="22"/>
                                  </w:rPr>
                                  <m:t>ρ</m:t>
                                </m:r>
                              </m:e>
                              <m:sub>
                                <m:r>
                                  <m:rPr>
                                    <m:nor/>
                                  </m:rPr>
                                  <w:rPr>
                                    <w:rFonts w:asciiTheme="minorBidi" w:hAnsiTheme="minorBidi"/>
                                    <w:iCs/>
                                    <w:sz w:val="22"/>
                                    <w:szCs w:val="22"/>
                                  </w:rPr>
                                  <m:t>R</m:t>
                                </m:r>
                              </m:sub>
                            </m:sSub>
                          </m:e>
                        </m:d>
                        <m:r>
                          <m:rPr>
                            <m:nor/>
                          </m:rPr>
                          <w:rPr>
                            <w:rFonts w:asciiTheme="minorBidi" w:hAnsiTheme="minorBidi"/>
                            <w:sz w:val="22"/>
                            <w:szCs w:val="22"/>
                          </w:rPr>
                          <m:t xml:space="preserve"> – </m:t>
                        </m:r>
                        <m:d>
                          <m:dPr>
                            <m:ctrlPr>
                              <w:ins w:id="675" w:author="David Helman" w:date="2024-12-22T14:37:00Z">
                                <w:rPr>
                                  <w:rFonts w:ascii="Cambria Math" w:hAnsi="Cambria Math"/>
                                  <w:i/>
                                  <w:sz w:val="22"/>
                                  <w:szCs w:val="22"/>
                                </w:rPr>
                              </w:ins>
                            </m:ctrlPr>
                          </m:dPr>
                          <m:e>
                            <m:r>
                              <m:rPr>
                                <m:nor/>
                              </m:rPr>
                              <w:rPr>
                                <w:rFonts w:asciiTheme="minorBidi" w:hAnsiTheme="minorBidi"/>
                                <w:sz w:val="22"/>
                                <w:szCs w:val="22"/>
                              </w:rPr>
                              <m:t xml:space="preserve">7.5 </m:t>
                            </m:r>
                            <m:sSub>
                              <m:sSubPr>
                                <m:ctrlPr>
                                  <w:ins w:id="676" w:author="David Helman" w:date="2024-12-22T14:37:00Z">
                                    <w:rPr>
                                      <w:rFonts w:ascii="Cambria Math" w:hAnsi="Cambria Math"/>
                                      <w:i/>
                                      <w:sz w:val="22"/>
                                      <w:szCs w:val="22"/>
                                    </w:rPr>
                                  </w:ins>
                                </m:ctrlPr>
                              </m:sSubPr>
                              <m:e>
                                <m:r>
                                  <m:rPr>
                                    <m:nor/>
                                  </m:rPr>
                                  <w:rPr>
                                    <w:rFonts w:asciiTheme="minorBidi" w:hAnsiTheme="minorBidi"/>
                                    <w:i/>
                                    <w:sz w:val="22"/>
                                    <w:szCs w:val="22"/>
                                  </w:rPr>
                                  <m:t>ρ</m:t>
                                </m:r>
                              </m:e>
                              <m:sub>
                                <m:r>
                                  <m:rPr>
                                    <m:nor/>
                                  </m:rPr>
                                  <w:rPr>
                                    <w:rFonts w:asciiTheme="minorBidi" w:hAnsiTheme="minorBidi"/>
                                    <w:sz w:val="22"/>
                                    <w:szCs w:val="22"/>
                                  </w:rPr>
                                  <m:t>B</m:t>
                                </m:r>
                              </m:sub>
                            </m:sSub>
                          </m:e>
                        </m:d>
                        <m:r>
                          <m:rPr>
                            <m:nor/>
                          </m:rPr>
                          <w:rPr>
                            <w:rFonts w:asciiTheme="minorBidi" w:hAnsiTheme="minorBidi"/>
                            <w:sz w:val="22"/>
                            <w:szCs w:val="22"/>
                          </w:rPr>
                          <m:t>+1</m:t>
                        </m:r>
                      </m:den>
                    </m:f>
                  </m:e>
                </m:d>
              </m:oMath>
            </m:oMathPara>
          </w:p>
        </w:tc>
        <w:tc>
          <w:tcPr>
            <w:tcW w:w="1676" w:type="dxa"/>
            <w:shd w:val="clear" w:color="auto" w:fill="auto"/>
            <w:tcMar>
              <w:top w:w="57" w:type="dxa"/>
            </w:tcMar>
            <w:vAlign w:val="center"/>
          </w:tcPr>
          <w:p w14:paraId="51551596"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{"citationItems":[{"id":"ITEM-1","itemData":{"DOI":"https://doi.org/10.1016/j.rse.2008.06.006","ISSN":"0034-4257","abstract":"The enhanced vegetation index (EVI) was developed as a standard satellite vegetation product for the Terra and Aqua Moderate Resolution Imaging Spectroradiometers (MODIS). EVI provides improved sensitivity in high biomass regions while minimizing soil and atmosphere influences, however, is limited to sensor systems designed with a blue band, in addition to the red and near-infrared bands, making it difficult to generate long-term EVI time series as the normalized difference vegetation index (NDVI) counterpart. The purpose of this study is to develop and evaluate a 2-band EVI (EVI2), without a blue band, which has the best similarity with the 3-band EVI, particularly when atmospheric effects are insignificant and data quality is good. A linearity-adjustment factor β is proposed and coupled with the soil-adjustment factor L used in the soil-adjusted vegetation index (SAVI) to develop EVI2. A global land cover dataset of Terra MODIS data extracted over land community validation and FLUXNET test sites is used to develop the optimal parameter (L, β and G) values in EVI2 equation and achieve the best similarity between EVI and EVI2. The similarity between the two indices is evaluated and demonstrated with temporal profiles of vegetation dynamics at local and global scales. Our results demonstrate that the differences between EVI and EVI2 are insignificant (within ±0.02) over a very large sample of snow/ice-free land cover types, phenologies, and scales when atmospheric influences are insignificant, enabling EVI2 as an acceptable and accurate substitute of EVI. EVI2 can be used for sensors without a blue band, such as the Advanced Very High Resolution Radiometer (AVHRR), and may reveal different vegetation dynamics in comparison with the current AVHRR NDVI dataset. However, cross-sensor continuity relationships for EVI2 remain to be studied.","author":[{"dropping-particle":"","family":"Jiang","given":"Zhangyan","non-dropping-particle":"","parse-names":false,"suffix":""},{"dropping-particle":"","family":"Huete","given":"Alfredo R","non-dropping-particle":"","parse-names":false,"suffix":""},{"dropping-particle":"","family":"Didan","given":"Kamel","non-dropping-particle":"","parse-names":false,"suffix":""},{"dropping-particle":"","family":"Miura","given":"Tomoaki","non-dropping-particle":"","parse-names":false,"suffix":""}],"container-title":"Remote Sensing of Environment","id":"ITEM-1","issue":"10","issued":{"date-parts":[["2008"]]},"page":"3833-3845","title":"Development of a two-band enhanced vegetation index without a blue band","type":"article-journal","volume":"112"},"uris":["http://www.mendeley.com/documents/?uuid=ed6707f9-f412-4705-adaa-d3a0a45684bf","http://www.mendeley.com/documents/?uuid=4f3bb818-79a4-4076-9f93-9c9fab188e8f","http://www.mendeley.com/documents/?uuid=3046b890-0b0e-417b-9b3f-f11d6583b554","http://www.mendeley.com/documents/?uuid=e2ff11b3-bc9d-4567-859b-00a518909d75"]}],"mendeley":{"formattedCitation":"(Jiang et al., 2008)","plainTextFormattedCitation":"(Jiang et al., 2008)","previouslyFormattedCitation":"[57]"},"properties":{"noteIndex":0},"schema":"https://github.com/citation-style-language/schema/raw/master/csl-citation.json"}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(Jiang et al., 2008)</w:t>
            </w:r>
            <w:r w:rsidRPr="00B5339A">
              <w:rPr>
                <w:rFonts w:asciiTheme="minorBidi" w:hAnsiTheme="minorBidi"/>
                <w:sz w:val="22"/>
                <w:szCs w:val="22"/>
              </w:rPr>
              <w:fldChar w:fldCharType="end"/>
            </w:r>
          </w:p>
        </w:tc>
      </w:tr>
      <w:tr w:rsidR="00A32BBB" w:rsidRPr="00B5339A" w14:paraId="211EF4F5" w14:textId="77777777" w:rsidTr="00746846">
        <w:tc>
          <w:tcPr>
            <w:tcW w:w="1879" w:type="dxa"/>
            <w:shd w:val="clear" w:color="auto" w:fill="auto"/>
            <w:tcMar>
              <w:top w:w="57" w:type="dxa"/>
            </w:tcMar>
            <w:vAlign w:val="center"/>
          </w:tcPr>
          <w:p w14:paraId="0D288A62"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COSBNDI</w:t>
            </w:r>
          </w:p>
        </w:tc>
        <w:tc>
          <w:tcPr>
            <w:tcW w:w="3508" w:type="dxa"/>
            <w:shd w:val="clear" w:color="auto" w:fill="auto"/>
            <w:tcMar>
              <w:top w:w="57" w:type="dxa"/>
            </w:tcMar>
            <w:vAlign w:val="center"/>
          </w:tcPr>
          <w:p w14:paraId="6751793D"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Combined overtone of stretching bands – normalized difference index</w:t>
            </w:r>
          </w:p>
        </w:tc>
        <w:tc>
          <w:tcPr>
            <w:tcW w:w="3402" w:type="dxa"/>
            <w:shd w:val="clear" w:color="auto" w:fill="auto"/>
            <w:tcMar>
              <w:top w:w="57" w:type="dxa"/>
            </w:tcMar>
            <w:vAlign w:val="center"/>
          </w:tcPr>
          <w:p w14:paraId="3BA4F65F" w14:textId="77777777" w:rsidR="00A32BBB" w:rsidRPr="00B5339A" w:rsidRDefault="00000000" w:rsidP="0084112C">
            <w:pPr>
              <w:spacing w:line="360" w:lineRule="auto"/>
              <w:jc w:val="both"/>
              <w:rPr>
                <w:rFonts w:asciiTheme="minorBidi" w:hAnsiTheme="minorBidi"/>
                <w:sz w:val="22"/>
                <w:szCs w:val="22"/>
              </w:rPr>
            </w:pPr>
            <m:oMathPara>
              <m:oMath>
                <m:f>
                  <m:fPr>
                    <m:ctrlPr>
                      <w:ins w:id="677" w:author="David Helman" w:date="2024-12-22T14:37:00Z">
                        <w:rPr>
                          <w:rFonts w:ascii="Cambria Math" w:hAnsi="Cambria Math"/>
                          <w:i/>
                          <w:sz w:val="22"/>
                          <w:szCs w:val="22"/>
                        </w:rPr>
                      </w:ins>
                    </m:ctrlPr>
                  </m:fPr>
                  <m:num>
                    <m:sSub>
                      <m:sSubPr>
                        <m:ctrlPr>
                          <w:ins w:id="678"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660</m:t>
                        </m:r>
                      </m:sub>
                    </m:sSub>
                    <m:r>
                      <m:rPr>
                        <m:nor/>
                      </m:rPr>
                      <w:rPr>
                        <w:rFonts w:asciiTheme="minorBidi" w:hAnsiTheme="minorBidi"/>
                        <w:sz w:val="22"/>
                        <w:szCs w:val="22"/>
                      </w:rPr>
                      <m:t xml:space="preserve"> – </m:t>
                    </m:r>
                    <m:sSub>
                      <m:sSubPr>
                        <m:ctrlPr>
                          <w:ins w:id="679"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420</m:t>
                        </m:r>
                      </m:sub>
                    </m:sSub>
                  </m:num>
                  <m:den>
                    <m:sSub>
                      <m:sSubPr>
                        <m:ctrlPr>
                          <w:ins w:id="680"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660</m:t>
                        </m:r>
                      </m:sub>
                    </m:sSub>
                    <m:r>
                      <m:rPr>
                        <m:nor/>
                      </m:rPr>
                      <w:rPr>
                        <w:rFonts w:asciiTheme="minorBidi" w:hAnsiTheme="minorBidi"/>
                        <w:sz w:val="22"/>
                        <w:szCs w:val="22"/>
                      </w:rPr>
                      <m:t xml:space="preserve">+ </m:t>
                    </m:r>
                    <m:sSub>
                      <m:sSubPr>
                        <m:ctrlPr>
                          <w:ins w:id="681"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420</m:t>
                        </m:r>
                      </m:sub>
                    </m:sSub>
                  </m:den>
                </m:f>
              </m:oMath>
            </m:oMathPara>
          </w:p>
        </w:tc>
        <w:tc>
          <w:tcPr>
            <w:tcW w:w="1676" w:type="dxa"/>
            <w:shd w:val="clear" w:color="auto" w:fill="auto"/>
            <w:tcMar>
              <w:top w:w="57" w:type="dxa"/>
            </w:tcMar>
            <w:vAlign w:val="center"/>
          </w:tcPr>
          <w:p w14:paraId="428C72DA"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data","type":"article-journal","volume":"102"},"uris":["http://www.mendeley.com/documents/?uuid=67571aaf-818b-4d34-8099-966b015d3992","http://www.mendeley.com/documents/?uuid=d59c9efe-b090-4d1e-a4ef-fabd759e1a93"]}],"mendeley":{"formattedCitation":"(Raj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(Raj et al., 2021)</w:t>
            </w:r>
            <w:r w:rsidRPr="00B5339A">
              <w:rPr>
                <w:rFonts w:asciiTheme="minorBidi" w:hAnsiTheme="minorBidi"/>
                <w:sz w:val="22"/>
                <w:szCs w:val="22"/>
              </w:rPr>
              <w:fldChar w:fldCharType="end"/>
            </w:r>
          </w:p>
        </w:tc>
      </w:tr>
      <w:tr w:rsidR="00A32BBB" w:rsidRPr="00B5339A" w14:paraId="573681F2" w14:textId="77777777" w:rsidTr="00746846">
        <w:tc>
          <w:tcPr>
            <w:tcW w:w="1879" w:type="dxa"/>
            <w:shd w:val="clear" w:color="auto" w:fill="auto"/>
            <w:tcMar>
              <w:top w:w="57" w:type="dxa"/>
            </w:tcMar>
            <w:vAlign w:val="center"/>
          </w:tcPr>
          <w:p w14:paraId="3BA813BA"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FOSBNDI</w:t>
            </w:r>
          </w:p>
        </w:tc>
        <w:tc>
          <w:tcPr>
            <w:tcW w:w="3508" w:type="dxa"/>
            <w:shd w:val="clear" w:color="auto" w:fill="auto"/>
            <w:tcMar>
              <w:top w:w="57" w:type="dxa"/>
            </w:tcMar>
            <w:vAlign w:val="center"/>
          </w:tcPr>
          <w:p w14:paraId="3A098D4E"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Forth overtone of stretching bands – normalized difference index</w:t>
            </w:r>
          </w:p>
        </w:tc>
        <w:tc>
          <w:tcPr>
            <w:tcW w:w="3402" w:type="dxa"/>
            <w:shd w:val="clear" w:color="auto" w:fill="auto"/>
            <w:tcMar>
              <w:top w:w="57" w:type="dxa"/>
            </w:tcMar>
            <w:vAlign w:val="center"/>
          </w:tcPr>
          <w:p w14:paraId="1B7EAECC" w14:textId="77777777" w:rsidR="00A32BBB" w:rsidRPr="00B5339A" w:rsidRDefault="00000000" w:rsidP="0084112C">
            <w:pPr>
              <w:spacing w:line="360" w:lineRule="auto"/>
              <w:jc w:val="both"/>
              <w:rPr>
                <w:rFonts w:asciiTheme="minorBidi" w:hAnsiTheme="minorBidi"/>
                <w:sz w:val="22"/>
                <w:szCs w:val="22"/>
              </w:rPr>
            </w:pPr>
            <m:oMathPara>
              <m:oMath>
                <m:f>
                  <m:fPr>
                    <m:ctrlPr>
                      <w:ins w:id="682" w:author="David Helman" w:date="2024-12-22T14:37:00Z">
                        <w:rPr>
                          <w:rFonts w:ascii="Cambria Math" w:hAnsi="Cambria Math"/>
                          <w:i/>
                          <w:sz w:val="22"/>
                          <w:szCs w:val="22"/>
                        </w:rPr>
                      </w:ins>
                    </m:ctrlPr>
                  </m:fPr>
                  <m:num>
                    <m:sSub>
                      <m:sSubPr>
                        <m:ctrlPr>
                          <w:ins w:id="683"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529</m:t>
                        </m:r>
                      </m:sub>
                    </m:sSub>
                    <m:r>
                      <m:rPr>
                        <m:nor/>
                      </m:rPr>
                      <w:rPr>
                        <w:rFonts w:asciiTheme="minorBidi" w:hAnsiTheme="minorBidi"/>
                        <w:sz w:val="22"/>
                        <w:szCs w:val="22"/>
                      </w:rPr>
                      <m:t xml:space="preserve"> – </m:t>
                    </m:r>
                    <m:sSub>
                      <m:sSubPr>
                        <m:ctrlPr>
                          <w:ins w:id="684"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698</m:t>
                        </m:r>
                      </m:sub>
                    </m:sSub>
                  </m:num>
                  <m:den>
                    <m:sSub>
                      <m:sSubPr>
                        <m:ctrlPr>
                          <w:ins w:id="685"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529</m:t>
                        </m:r>
                      </m:sub>
                    </m:sSub>
                    <m:r>
                      <m:rPr>
                        <m:nor/>
                      </m:rPr>
                      <w:rPr>
                        <w:rFonts w:asciiTheme="minorBidi" w:hAnsiTheme="minorBidi"/>
                        <w:sz w:val="22"/>
                        <w:szCs w:val="22"/>
                      </w:rPr>
                      <m:t xml:space="preserve">+ </m:t>
                    </m:r>
                    <m:sSub>
                      <m:sSubPr>
                        <m:ctrlPr>
                          <w:ins w:id="686"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698</m:t>
                        </m:r>
                      </m:sub>
                    </m:sSub>
                  </m:den>
                </m:f>
              </m:oMath>
            </m:oMathPara>
          </w:p>
        </w:tc>
        <w:tc>
          <w:tcPr>
            <w:tcW w:w="1676" w:type="dxa"/>
            <w:shd w:val="clear" w:color="auto" w:fill="auto"/>
            <w:tcMar>
              <w:top w:w="57" w:type="dxa"/>
            </w:tcMar>
            <w:vAlign w:val="center"/>
          </w:tcPr>
          <w:p w14:paraId="66048A32"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data","type":"article-journal","volume":"102"},"uris":["http://www.mendeley.com/documents/?uuid=67571aaf-818b-4d34-8099-966b015d3992","http://www.mendeley.com/documents/?uuid=d59c9efe-b090-4d1e-a4ef-fabd759e1a93"]}],"mendeley":{"formattedCitation":"(Raj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(Raj et al., 2021)</w:t>
            </w:r>
            <w:r w:rsidRPr="00B5339A">
              <w:rPr>
                <w:rFonts w:asciiTheme="minorBidi" w:hAnsiTheme="minorBidi"/>
                <w:sz w:val="22"/>
                <w:szCs w:val="22"/>
              </w:rPr>
              <w:fldChar w:fldCharType="end"/>
            </w:r>
          </w:p>
        </w:tc>
      </w:tr>
      <w:tr w:rsidR="00A32BBB" w:rsidRPr="00B5339A" w14:paraId="44695803" w14:textId="77777777" w:rsidTr="00746846">
        <w:tc>
          <w:tcPr>
            <w:tcW w:w="1879" w:type="dxa"/>
            <w:shd w:val="clear" w:color="auto" w:fill="auto"/>
            <w:tcMar>
              <w:top w:w="57" w:type="dxa"/>
            </w:tcMar>
            <w:vAlign w:val="center"/>
          </w:tcPr>
          <w:p w14:paraId="6123FC53"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SAPSBNDI</w:t>
            </w:r>
          </w:p>
        </w:tc>
        <w:tc>
          <w:tcPr>
            <w:tcW w:w="3508" w:type="dxa"/>
            <w:shd w:val="clear" w:color="auto" w:fill="auto"/>
            <w:tcMar>
              <w:top w:w="57" w:type="dxa"/>
            </w:tcMar>
            <w:vAlign w:val="center"/>
          </w:tcPr>
          <w:p w14:paraId="3C93ED12"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 xml:space="preserve">Small absorption peak of stretching bands – </w:t>
            </w:r>
            <w:proofErr w:type="spellStart"/>
            <w:r w:rsidRPr="00B5339A">
              <w:rPr>
                <w:rFonts w:asciiTheme="minorBidi" w:hAnsiTheme="minorBidi"/>
                <w:sz w:val="22"/>
                <w:szCs w:val="22"/>
              </w:rPr>
              <w:t>normalised</w:t>
            </w:r>
            <w:proofErr w:type="spellEnd"/>
            <w:r w:rsidRPr="00B5339A">
              <w:rPr>
                <w:rFonts w:asciiTheme="minorBidi" w:hAnsiTheme="minorBidi"/>
                <w:sz w:val="22"/>
                <w:szCs w:val="22"/>
              </w:rPr>
              <w:t xml:space="preserve"> difference index</w:t>
            </w:r>
          </w:p>
        </w:tc>
        <w:tc>
          <w:tcPr>
            <w:tcW w:w="3402" w:type="dxa"/>
            <w:shd w:val="clear" w:color="auto" w:fill="auto"/>
            <w:tcMar>
              <w:top w:w="57" w:type="dxa"/>
            </w:tcMar>
            <w:vAlign w:val="center"/>
          </w:tcPr>
          <w:p w14:paraId="11FA9B1E" w14:textId="77777777" w:rsidR="00A32BBB" w:rsidRPr="00B5339A" w:rsidRDefault="00000000" w:rsidP="0084112C">
            <w:pPr>
              <w:spacing w:line="360" w:lineRule="auto"/>
              <w:jc w:val="both"/>
              <w:rPr>
                <w:rFonts w:asciiTheme="minorBidi" w:hAnsiTheme="minorBidi"/>
                <w:sz w:val="22"/>
                <w:szCs w:val="22"/>
              </w:rPr>
            </w:pPr>
            <m:oMathPara>
              <m:oMath>
                <m:f>
                  <m:fPr>
                    <m:ctrlPr>
                      <w:ins w:id="687" w:author="David Helman" w:date="2024-12-22T14:37:00Z">
                        <w:rPr>
                          <w:rFonts w:ascii="Cambria Math" w:hAnsi="Cambria Math"/>
                          <w:i/>
                          <w:sz w:val="22"/>
                          <w:szCs w:val="22"/>
                        </w:rPr>
                      </w:ins>
                    </m:ctrlPr>
                  </m:fPr>
                  <m:num>
                    <m:sSub>
                      <m:sSubPr>
                        <m:ctrlPr>
                          <w:ins w:id="688"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750</m:t>
                        </m:r>
                      </m:sub>
                    </m:sSub>
                    <m:r>
                      <m:rPr>
                        <m:nor/>
                      </m:rPr>
                      <w:rPr>
                        <w:rFonts w:asciiTheme="minorBidi" w:hAnsiTheme="minorBidi"/>
                        <w:sz w:val="22"/>
                        <w:szCs w:val="22"/>
                      </w:rPr>
                      <m:t xml:space="preserve"> – </m:t>
                    </m:r>
                    <m:sSub>
                      <m:sSubPr>
                        <m:ctrlPr>
                          <w:ins w:id="689"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970</m:t>
                        </m:r>
                      </m:sub>
                    </m:sSub>
                  </m:num>
                  <m:den>
                    <m:sSub>
                      <m:sSubPr>
                        <m:ctrlPr>
                          <w:ins w:id="690"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750</m:t>
                        </m:r>
                      </m:sub>
                    </m:sSub>
                    <m:r>
                      <m:rPr>
                        <m:nor/>
                      </m:rPr>
                      <w:rPr>
                        <w:rFonts w:asciiTheme="minorBidi" w:hAnsiTheme="minorBidi"/>
                        <w:sz w:val="22"/>
                        <w:szCs w:val="22"/>
                      </w:rPr>
                      <m:t xml:space="preserve">+ </m:t>
                    </m:r>
                    <m:sSub>
                      <m:sSubPr>
                        <m:ctrlPr>
                          <w:ins w:id="691"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970</m:t>
                        </m:r>
                      </m:sub>
                    </m:sSub>
                  </m:den>
                </m:f>
              </m:oMath>
            </m:oMathPara>
          </w:p>
        </w:tc>
        <w:tc>
          <w:tcPr>
            <w:tcW w:w="1676" w:type="dxa"/>
            <w:shd w:val="clear" w:color="auto" w:fill="auto"/>
            <w:tcMar>
              <w:top w:w="57" w:type="dxa"/>
            </w:tcMar>
            <w:vAlign w:val="center"/>
          </w:tcPr>
          <w:p w14:paraId="561D7DA0"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data","type":"article-journal","volume":"102"},"uris":["http://www.mendeley.com/documents/?uuid=67571aaf-818b-4d34-8099-966b015d3992","http://www.mendeley.com/documents/?uuid=d59c9efe-b090-4d1e-a4ef-fabd759e1a93"]}],"mendeley":{"formattedCitation":"(Raj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(Raj et al., 2021)</w:t>
            </w:r>
            <w:r w:rsidRPr="00B5339A">
              <w:rPr>
                <w:rFonts w:asciiTheme="minorBidi" w:hAnsiTheme="minorBidi"/>
                <w:sz w:val="22"/>
                <w:szCs w:val="22"/>
              </w:rPr>
              <w:fldChar w:fldCharType="end"/>
            </w:r>
          </w:p>
        </w:tc>
      </w:tr>
      <w:tr w:rsidR="00A32BBB" w:rsidRPr="00B5339A" w14:paraId="3AA522E6" w14:textId="77777777" w:rsidTr="00746846">
        <w:tc>
          <w:tcPr>
            <w:tcW w:w="1879" w:type="dxa"/>
            <w:shd w:val="clear" w:color="auto" w:fill="auto"/>
            <w:tcMar>
              <w:top w:w="57" w:type="dxa"/>
            </w:tcMar>
            <w:vAlign w:val="center"/>
          </w:tcPr>
          <w:p w14:paraId="186252B8"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WASCOSBNDI</w:t>
            </w:r>
          </w:p>
        </w:tc>
        <w:tc>
          <w:tcPr>
            <w:tcW w:w="3508" w:type="dxa"/>
            <w:shd w:val="clear" w:color="auto" w:fill="auto"/>
            <w:tcMar>
              <w:top w:w="57" w:type="dxa"/>
            </w:tcMar>
            <w:vAlign w:val="center"/>
          </w:tcPr>
          <w:p w14:paraId="0F0C1857"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Water absorption shoulder due to combined overtone of stretching bands – normalized difference index</w:t>
            </w:r>
          </w:p>
        </w:tc>
        <w:tc>
          <w:tcPr>
            <w:tcW w:w="3402" w:type="dxa"/>
            <w:shd w:val="clear" w:color="auto" w:fill="auto"/>
            <w:tcMar>
              <w:top w:w="57" w:type="dxa"/>
            </w:tcMar>
            <w:vAlign w:val="center"/>
          </w:tcPr>
          <w:p w14:paraId="5E0E7D9F" w14:textId="77777777" w:rsidR="00A32BBB" w:rsidRPr="00B5339A" w:rsidRDefault="00000000" w:rsidP="0084112C">
            <w:pPr>
              <w:spacing w:line="360" w:lineRule="auto"/>
              <w:jc w:val="both"/>
              <w:rPr>
                <w:rFonts w:asciiTheme="minorBidi" w:hAnsiTheme="minorBidi"/>
                <w:sz w:val="22"/>
                <w:szCs w:val="22"/>
              </w:rPr>
            </w:pPr>
            <m:oMathPara>
              <m:oMath>
                <m:f>
                  <m:fPr>
                    <m:ctrlPr>
                      <w:ins w:id="692" w:author="David Helman" w:date="2024-12-22T14:37:00Z">
                        <w:rPr>
                          <w:rFonts w:ascii="Cambria Math" w:hAnsi="Cambria Math"/>
                          <w:i/>
                          <w:sz w:val="22"/>
                          <w:szCs w:val="22"/>
                        </w:rPr>
                      </w:ins>
                    </m:ctrlPr>
                  </m:fPr>
                  <m:num>
                    <m:sSub>
                      <m:sSubPr>
                        <m:ctrlPr>
                          <w:ins w:id="693"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800</m:t>
                        </m:r>
                      </m:sub>
                    </m:sSub>
                    <m:r>
                      <m:rPr>
                        <m:nor/>
                      </m:rPr>
                      <w:rPr>
                        <w:rFonts w:asciiTheme="minorBidi" w:hAnsiTheme="minorBidi"/>
                        <w:sz w:val="22"/>
                        <w:szCs w:val="22"/>
                      </w:rPr>
                      <m:t xml:space="preserve"> – </m:t>
                    </m:r>
                    <m:sSub>
                      <m:sSubPr>
                        <m:ctrlPr>
                          <w:ins w:id="694"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847</m:t>
                        </m:r>
                      </m:sub>
                    </m:sSub>
                  </m:num>
                  <m:den>
                    <m:sSub>
                      <m:sSubPr>
                        <m:ctrlPr>
                          <w:ins w:id="695"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800</m:t>
                        </m:r>
                      </m:sub>
                    </m:sSub>
                    <m:r>
                      <m:rPr>
                        <m:nor/>
                      </m:rPr>
                      <w:rPr>
                        <w:rFonts w:asciiTheme="minorBidi" w:hAnsiTheme="minorBidi"/>
                        <w:sz w:val="22"/>
                        <w:szCs w:val="22"/>
                      </w:rPr>
                      <m:t xml:space="preserve">+ </m:t>
                    </m:r>
                    <m:sSub>
                      <m:sSubPr>
                        <m:ctrlPr>
                          <w:ins w:id="696"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847</m:t>
                        </m:r>
                      </m:sub>
                    </m:sSub>
                  </m:den>
                </m:f>
              </m:oMath>
            </m:oMathPara>
          </w:p>
        </w:tc>
        <w:tc>
          <w:tcPr>
            <w:tcW w:w="1676" w:type="dxa"/>
            <w:shd w:val="clear" w:color="auto" w:fill="auto"/>
            <w:tcMar>
              <w:top w:w="57" w:type="dxa"/>
            </w:tcMar>
            <w:vAlign w:val="center"/>
          </w:tcPr>
          <w:p w14:paraId="6CF6298E"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Geoinformation","id":"ITEM-1","issued":{"date-parts":[["2021"]]},"page":"102393","title":"Leaf water content estimation using top-of-canopy airborne hyperspectral data","type":"article-journal","volume":"102"},"uris":["http://www.mendeley.com/documents/?uuid=67571aaf-818b-4d34-8099-966b015d3992","http://www.mendeley.com/documents/?uuid=d59c9efe-b090-4d1e-a4ef-fabd759e1a93"]}],"mendeley":{"formattedCitation":"(Raj et al., 2021)","plainTextFormattedCitation":"(Raj et al., 2021)","previouslyFormattedCitation":"[22]"},"properties":{"noteIndex":0},"schema":"https://github.com/citation-style-language/schema/raw/master/csl-citation.json"}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(Raj et al., 2021)</w:t>
            </w:r>
            <w:r w:rsidRPr="00B5339A">
              <w:rPr>
                <w:rFonts w:asciiTheme="minorBidi" w:hAnsiTheme="minorBidi"/>
                <w:sz w:val="22"/>
                <w:szCs w:val="22"/>
              </w:rPr>
              <w:fldChar w:fldCharType="end"/>
            </w:r>
          </w:p>
        </w:tc>
      </w:tr>
      <w:tr w:rsidR="00A32BBB" w:rsidRPr="00B5339A" w14:paraId="3EE9EF83" w14:textId="77777777" w:rsidTr="00746846">
        <w:tc>
          <w:tcPr>
            <w:tcW w:w="1879" w:type="dxa"/>
            <w:shd w:val="clear" w:color="auto" w:fill="auto"/>
            <w:tcMar>
              <w:top w:w="57" w:type="dxa"/>
            </w:tcMar>
            <w:vAlign w:val="center"/>
          </w:tcPr>
          <w:p w14:paraId="6C38A433"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NDWSI</w:t>
            </w:r>
          </w:p>
        </w:tc>
        <w:tc>
          <w:tcPr>
            <w:tcW w:w="3508" w:type="dxa"/>
            <w:shd w:val="clear" w:color="auto" w:fill="auto"/>
            <w:tcMar>
              <w:top w:w="57" w:type="dxa"/>
            </w:tcMar>
            <w:vAlign w:val="center"/>
          </w:tcPr>
          <w:p w14:paraId="54001FC7"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Normalized different water stress index</w:t>
            </w:r>
          </w:p>
        </w:tc>
        <w:tc>
          <w:tcPr>
            <w:tcW w:w="3402" w:type="dxa"/>
            <w:shd w:val="clear" w:color="auto" w:fill="auto"/>
            <w:tcMar>
              <w:top w:w="57" w:type="dxa"/>
            </w:tcMar>
            <w:vAlign w:val="center"/>
          </w:tcPr>
          <w:p w14:paraId="23CFFAD3" w14:textId="77777777" w:rsidR="00A32BBB" w:rsidRPr="00B5339A" w:rsidRDefault="00000000" w:rsidP="0084112C">
            <w:pPr>
              <w:spacing w:line="360" w:lineRule="auto"/>
              <w:jc w:val="both"/>
              <w:rPr>
                <w:rFonts w:asciiTheme="minorBidi" w:hAnsiTheme="minorBidi"/>
                <w:sz w:val="22"/>
                <w:szCs w:val="22"/>
              </w:rPr>
            </w:pPr>
            <m:oMathPara>
              <m:oMath>
                <m:f>
                  <m:fPr>
                    <m:ctrlPr>
                      <w:ins w:id="697" w:author="David Helman" w:date="2024-12-22T14:37:00Z">
                        <w:rPr>
                          <w:rFonts w:ascii="Cambria Math" w:hAnsi="Cambria Math"/>
                          <w:i/>
                          <w:sz w:val="22"/>
                          <w:szCs w:val="22"/>
                        </w:rPr>
                      </w:ins>
                    </m:ctrlPr>
                  </m:fPr>
                  <m:num>
                    <m:sSub>
                      <m:sSubPr>
                        <m:ctrlPr>
                          <w:ins w:id="698"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850</m:t>
                        </m:r>
                      </m:sub>
                    </m:sSub>
                    <m:r>
                      <m:rPr>
                        <m:nor/>
                      </m:rPr>
                      <w:rPr>
                        <w:rFonts w:asciiTheme="minorBidi" w:hAnsiTheme="minorBidi"/>
                        <w:sz w:val="22"/>
                        <w:szCs w:val="22"/>
                      </w:rPr>
                      <m:t xml:space="preserve"> – </m:t>
                    </m:r>
                    <m:sSub>
                      <m:sSubPr>
                        <m:ctrlPr>
                          <w:ins w:id="699"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970</m:t>
                        </m:r>
                      </m:sub>
                    </m:sSub>
                  </m:num>
                  <m:den>
                    <m:sSub>
                      <m:sSubPr>
                        <m:ctrlPr>
                          <w:ins w:id="700"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850</m:t>
                        </m:r>
                      </m:sub>
                    </m:sSub>
                    <m:r>
                      <m:rPr>
                        <m:nor/>
                      </m:rPr>
                      <w:rPr>
                        <w:rFonts w:asciiTheme="minorBidi" w:hAnsiTheme="minorBidi"/>
                        <w:sz w:val="22"/>
                        <w:szCs w:val="22"/>
                      </w:rPr>
                      <m:t xml:space="preserve">+ </m:t>
                    </m:r>
                    <m:sSub>
                      <m:sSubPr>
                        <m:ctrlPr>
                          <w:ins w:id="701"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970</m:t>
                        </m:r>
                      </m:sub>
                    </m:sSub>
                  </m:den>
                </m:f>
              </m:oMath>
            </m:oMathPara>
          </w:p>
        </w:tc>
        <w:tc>
          <w:tcPr>
            <w:tcW w:w="1676" w:type="dxa"/>
            <w:shd w:val="clear" w:color="auto" w:fill="auto"/>
            <w:tcMar>
              <w:top w:w="57" w:type="dxa"/>
            </w:tcMar>
            <w:vAlign w:val="center"/>
          </w:tcPr>
          <w:p w14:paraId="7CD628D8"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10.1117/12.895293","author":[{"dropping-particle":"","family":"Jr","given":"Hunt","non-dropping-particle":"","parse-names":false,"suffix":""},{"dropping-particle":"","family":"Daughtry","given":"Craig","non-dropping-particle":"","parse-names":false,"suffix":""},{"dropping-particle":"","family":"Qu","given":"John","non-dropping-particle":"","parse-names":false,"suffix":""},{"dropping-particle":"","family":"Wang","given":"Lingli","non-dropping-particle":"","parse-names":false,"suffix":""},{"dropping-particle":"","family":"Hao","given":"Xianjun","non-dropping-particle":"","parse-names":false,"suffix":""}],"container-title":"Proceedings of SPIE - The International Society for Optical Engineering","id":"ITEM-1","issued":{"date-parts":[["2011","9"]]},"page":"5","title":"Comparison of hyperspectral retrievals with vegetation water indices for leaf and canopy water content","type":"article-journal","volume":"8156"},"uris":["http://www.mendeley.com/documents/?uuid=b945c78d-477b-41f2-a5ee-59a0711678e9","http://www.mendeley.com/documents/?uuid=5539e5bf-4f93-4717-b3d6-e9f8fb4248d5","http://www.mendeley.com/documents/?uuid=28f88e2c-a8d1-41d4-8522-7fa16b3f31da","http://www.mendeley.com/documents/?uuid=49c8b1fa-4362-44da-963e-bb3db971355c"]}],"mendeley":{"formattedCitation":"(Jr et al., 2011)","plainTextFormattedCitation":"(Jr et al., 2011)","previouslyFormattedCitation":"[50]"},"properties":{"noteIndex":0},"schema":"https://github.com/citation-style-language/schema/raw/master/csl-citation.json"}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(Jr et al., 2011)</w:t>
            </w:r>
            <w:r w:rsidRPr="00B5339A">
              <w:rPr>
                <w:rFonts w:asciiTheme="minorBidi" w:hAnsiTheme="minorBidi"/>
                <w:sz w:val="22"/>
                <w:szCs w:val="22"/>
              </w:rPr>
              <w:fldChar w:fldCharType="end"/>
            </w:r>
          </w:p>
        </w:tc>
      </w:tr>
      <w:tr w:rsidR="00A32BBB" w:rsidRPr="00B5339A" w14:paraId="3BF880B8" w14:textId="77777777" w:rsidTr="00746846">
        <w:tc>
          <w:tcPr>
            <w:tcW w:w="1879" w:type="dxa"/>
            <w:shd w:val="clear" w:color="auto" w:fill="auto"/>
            <w:tcMar>
              <w:top w:w="57" w:type="dxa"/>
            </w:tcMar>
            <w:vAlign w:val="center"/>
          </w:tcPr>
          <w:p w14:paraId="2F9656F9"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NDWI</w:t>
            </w:r>
          </w:p>
        </w:tc>
        <w:tc>
          <w:tcPr>
            <w:tcW w:w="3508" w:type="dxa"/>
            <w:shd w:val="clear" w:color="auto" w:fill="auto"/>
            <w:tcMar>
              <w:top w:w="57" w:type="dxa"/>
            </w:tcMar>
            <w:vAlign w:val="center"/>
          </w:tcPr>
          <w:p w14:paraId="359354E4"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Normalized different water index</w:t>
            </w:r>
          </w:p>
        </w:tc>
        <w:tc>
          <w:tcPr>
            <w:tcW w:w="3402" w:type="dxa"/>
            <w:shd w:val="clear" w:color="auto" w:fill="auto"/>
            <w:tcMar>
              <w:top w:w="57" w:type="dxa"/>
            </w:tcMar>
            <w:vAlign w:val="center"/>
          </w:tcPr>
          <w:p w14:paraId="702C7EC6" w14:textId="77777777" w:rsidR="00A32BBB" w:rsidRPr="00B5339A" w:rsidRDefault="00000000" w:rsidP="0084112C">
            <w:pPr>
              <w:spacing w:line="360" w:lineRule="auto"/>
              <w:jc w:val="both"/>
              <w:rPr>
                <w:rFonts w:asciiTheme="minorBidi" w:hAnsiTheme="minorBidi"/>
                <w:sz w:val="22"/>
                <w:szCs w:val="22"/>
              </w:rPr>
            </w:pPr>
            <m:oMathPara>
              <m:oMath>
                <m:f>
                  <m:fPr>
                    <m:ctrlPr>
                      <w:ins w:id="702" w:author="David Helman" w:date="2024-12-22T14:37:00Z">
                        <w:rPr>
                          <w:rFonts w:ascii="Cambria Math" w:hAnsi="Cambria Math"/>
                          <w:i/>
                          <w:sz w:val="22"/>
                          <w:szCs w:val="22"/>
                        </w:rPr>
                      </w:ins>
                    </m:ctrlPr>
                  </m:fPr>
                  <m:num>
                    <m:sSub>
                      <m:sSubPr>
                        <m:ctrlPr>
                          <w:ins w:id="703"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G</m:t>
                        </m:r>
                      </m:sub>
                    </m:sSub>
                    <m:r>
                      <m:rPr>
                        <m:nor/>
                      </m:rPr>
                      <w:rPr>
                        <w:rFonts w:asciiTheme="minorBidi" w:hAnsiTheme="minorBidi"/>
                        <w:sz w:val="22"/>
                        <w:szCs w:val="22"/>
                      </w:rPr>
                      <m:t xml:space="preserve"> – </m:t>
                    </m:r>
                    <m:sSub>
                      <m:sSubPr>
                        <m:ctrlPr>
                          <w:ins w:id="704"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NIR</m:t>
                        </m:r>
                      </m:sub>
                    </m:sSub>
                  </m:num>
                  <m:den>
                    <m:sSub>
                      <m:sSubPr>
                        <m:ctrlPr>
                          <w:ins w:id="705"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G</m:t>
                        </m:r>
                      </m:sub>
                    </m:sSub>
                    <m:r>
                      <m:rPr>
                        <m:nor/>
                      </m:rPr>
                      <w:rPr>
                        <w:rFonts w:asciiTheme="minorBidi" w:hAnsiTheme="minorBidi"/>
                        <w:sz w:val="22"/>
                        <w:szCs w:val="22"/>
                      </w:rPr>
                      <m:t xml:space="preserve">+ </m:t>
                    </m:r>
                    <m:sSub>
                      <m:sSubPr>
                        <m:ctrlPr>
                          <w:ins w:id="706"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NIR</m:t>
                        </m:r>
                      </m:sub>
                    </m:sSub>
                  </m:den>
                </m:f>
              </m:oMath>
            </m:oMathPara>
          </w:p>
        </w:tc>
        <w:tc>
          <w:tcPr>
            <w:tcW w:w="1676" w:type="dxa"/>
            <w:shd w:val="clear" w:color="auto" w:fill="auto"/>
            <w:tcMar>
              <w:top w:w="57" w:type="dxa"/>
            </w:tcMar>
            <w:vAlign w:val="center"/>
          </w:tcPr>
          <w:p w14:paraId="76086ADC"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author":[{"dropping-particle":"","family":"Azar","given":"Matan","non-dropping-particle":"","parse-names":false,"suffix":""},{"dropping-particle":"","family":"Mulero","given":"Gabriel","non-dropping-particle":"","parse-names":false,"suffix":""},{"dropping-particle":"","family":"Yaara","given":"Oppenheimer-Shaanan","non-dropping-particle":"","parse-names":false,"suffix":""},{"dropping-particle":"","family":"Helman","given":"David","non-dropping-particle":"","parse-names":false,"suffix":""},{"dropping-particle":"","family":"Klein","given":"Tamir","non-dropping-particle":"","parse-names":false,"suffix":""}],"container-title":"Forestry","id":"ITEM-1","issued":{"date-parts":[["2023"]]},"title":"Aboveground responses to belowground root damage detected by non-destructive sensing metrics in three tree species","type":"article-journal"},"uris":["http://www.mendeley.com/documents/?uuid=d1f8bb0f-aa7a-4908-9940-3b9ec23043d5"]}],"mendeley":{"formattedCitation":"(Azar et al., 2023)","plainTextFormattedCitation":"(Azar et al., 2023)","previouslyFormattedCitation":"[44]"},"properties":{"noteIndex":0},"schema":"https://github.com/citation-style-language/schema/raw/master/csl-citation.json"}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(Azar et al., 2023)</w:t>
            </w:r>
            <w:r w:rsidRPr="00B5339A">
              <w:rPr>
                <w:rFonts w:asciiTheme="minorBidi" w:hAnsiTheme="minorBidi"/>
                <w:sz w:val="22"/>
                <w:szCs w:val="22"/>
              </w:rPr>
              <w:fldChar w:fldCharType="end"/>
            </w:r>
          </w:p>
        </w:tc>
      </w:tr>
      <w:tr w:rsidR="00A32BBB" w:rsidRPr="00B5339A" w14:paraId="679C5BC3" w14:textId="77777777" w:rsidTr="00746846">
        <w:tc>
          <w:tcPr>
            <w:tcW w:w="1879" w:type="dxa"/>
            <w:tcBorders>
              <w:bottom w:val="single" w:sz="4" w:space="0" w:color="auto"/>
            </w:tcBorders>
            <w:shd w:val="clear" w:color="auto" w:fill="auto"/>
            <w:tcMar>
              <w:top w:w="57" w:type="dxa"/>
            </w:tcMar>
            <w:vAlign w:val="center"/>
          </w:tcPr>
          <w:p w14:paraId="476EE3FE" w14:textId="77777777" w:rsidR="00A32BBB" w:rsidRPr="00B5339A" w:rsidRDefault="00A32BBB" w:rsidP="0084112C">
            <w:pPr>
              <w:spacing w:line="360" w:lineRule="auto"/>
              <w:jc w:val="both"/>
              <w:rPr>
                <w:rFonts w:asciiTheme="minorBidi" w:hAnsiTheme="minorBidi"/>
                <w:sz w:val="22"/>
                <w:szCs w:val="22"/>
              </w:rPr>
            </w:pPr>
            <w:r w:rsidRPr="00B5339A">
              <w:rPr>
                <w:rFonts w:asciiTheme="minorBidi" w:hAnsiTheme="minorBidi"/>
                <w:sz w:val="22"/>
                <w:szCs w:val="22"/>
              </w:rPr>
              <w:t>WI</w:t>
            </w:r>
          </w:p>
        </w:tc>
        <w:tc>
          <w:tcPr>
            <w:tcW w:w="3508" w:type="dxa"/>
            <w:tcBorders>
              <w:bottom w:val="single" w:sz="4" w:space="0" w:color="auto"/>
            </w:tcBorders>
            <w:shd w:val="clear" w:color="auto" w:fill="auto"/>
            <w:tcMar>
              <w:top w:w="57" w:type="dxa"/>
            </w:tcMar>
            <w:vAlign w:val="center"/>
          </w:tcPr>
          <w:p w14:paraId="042D5640"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t>Water index</w:t>
            </w:r>
          </w:p>
        </w:tc>
        <w:tc>
          <w:tcPr>
            <w:tcW w:w="3402" w:type="dxa"/>
            <w:tcBorders>
              <w:bottom w:val="single" w:sz="4" w:space="0" w:color="auto"/>
            </w:tcBorders>
            <w:shd w:val="clear" w:color="auto" w:fill="auto"/>
            <w:tcMar>
              <w:top w:w="57" w:type="dxa"/>
            </w:tcMar>
            <w:vAlign w:val="center"/>
          </w:tcPr>
          <w:p w14:paraId="5A5299F5" w14:textId="77777777" w:rsidR="00A32BBB" w:rsidRPr="00B5339A" w:rsidRDefault="00000000" w:rsidP="0084112C">
            <w:pPr>
              <w:spacing w:line="360" w:lineRule="auto"/>
              <w:jc w:val="both"/>
              <w:rPr>
                <w:rFonts w:asciiTheme="minorBidi" w:hAnsiTheme="minorBidi"/>
                <w:sz w:val="22"/>
                <w:szCs w:val="22"/>
              </w:rPr>
            </w:pPr>
            <m:oMathPara>
              <m:oMath>
                <m:f>
                  <m:fPr>
                    <m:ctrlPr>
                      <w:ins w:id="707" w:author="David Helman" w:date="2024-12-22T14:37:00Z">
                        <w:rPr>
                          <w:rFonts w:ascii="Cambria Math" w:hAnsi="Cambria Math"/>
                          <w:i/>
                          <w:sz w:val="22"/>
                          <w:szCs w:val="22"/>
                        </w:rPr>
                      </w:ins>
                    </m:ctrlPr>
                  </m:fPr>
                  <m:num>
                    <m:sSub>
                      <m:sSubPr>
                        <m:ctrlPr>
                          <w:ins w:id="708"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970</m:t>
                        </m:r>
                      </m:sub>
                    </m:sSub>
                  </m:num>
                  <m:den>
                    <m:sSub>
                      <m:sSubPr>
                        <m:ctrlPr>
                          <w:ins w:id="709" w:author="David Helman" w:date="2024-12-22T14:37:00Z">
                            <w:rPr>
                              <w:rFonts w:ascii="Cambria Math" w:hAnsi="Cambria Math"/>
                              <w:i/>
                              <w:sz w:val="22"/>
                              <w:szCs w:val="22"/>
                            </w:rPr>
                          </w:ins>
                        </m:ctrlPr>
                      </m:sSubPr>
                      <m:e>
                        <m:r>
                          <m:rPr>
                            <m:nor/>
                          </m:rPr>
                          <w:rPr>
                            <w:rFonts w:asciiTheme="minorBidi" w:hAnsiTheme="minorBidi"/>
                            <w:i/>
                            <w:iCs/>
                            <w:sz w:val="22"/>
                            <w:szCs w:val="22"/>
                          </w:rPr>
                          <m:t>ρ</m:t>
                        </m:r>
                      </m:e>
                      <m:sub>
                        <m:r>
                          <m:rPr>
                            <m:nor/>
                          </m:rPr>
                          <w:rPr>
                            <w:rFonts w:asciiTheme="minorBidi" w:hAnsiTheme="minorBidi"/>
                            <w:sz w:val="22"/>
                            <w:szCs w:val="22"/>
                          </w:rPr>
                          <m:t>900</m:t>
                        </m:r>
                      </m:sub>
                    </m:sSub>
                  </m:den>
                </m:f>
              </m:oMath>
            </m:oMathPara>
          </w:p>
        </w:tc>
        <w:tc>
          <w:tcPr>
            <w:tcW w:w="1676" w:type="dxa"/>
            <w:tcBorders>
              <w:bottom w:val="single" w:sz="4" w:space="0" w:color="auto"/>
            </w:tcBorders>
            <w:shd w:val="clear" w:color="auto" w:fill="auto"/>
            <w:tcMar>
              <w:top w:w="57" w:type="dxa"/>
            </w:tcMar>
            <w:vAlign w:val="center"/>
          </w:tcPr>
          <w:p w14:paraId="2DE93B80" w14:textId="77777777" w:rsidR="00A32BBB" w:rsidRPr="00B5339A" w:rsidRDefault="00A32BBB" w:rsidP="0084112C">
            <w:pPr>
              <w:spacing w:line="360" w:lineRule="auto"/>
              <w:rPr>
                <w:rFonts w:asciiTheme="minorBidi" w:hAnsiTheme="minorBidi"/>
                <w:sz w:val="22"/>
                <w:szCs w:val="22"/>
              </w:rPr>
            </w:pPr>
            <w:r w:rsidRPr="00B5339A">
              <w:rPr>
                <w:rFonts w:asciiTheme="minorBidi" w:hAnsiTheme="minorBidi"/>
                <w:sz w:val="22"/>
                <w:szCs w:val="22"/>
              </w:rPr>
              <w:fldChar w:fldCharType="begin" w:fldLock="1"/>
            </w:r>
            <w:r w:rsidRPr="00B5339A">
              <w:rPr>
                <w:rFonts w:asciiTheme="minorBidi" w:hAnsiTheme="minorBidi"/>
                <w:sz w:val="22"/>
                <w:szCs w:val="22"/>
              </w:rPr>
              <w:instrText>ADDIN CSL_CITATION {"citationItems":[{"id":"ITEM-1","itemData":{"DOI":"10.1080/01431169308954010","ISSN":"0143-1161","author":[{"dropping-particle":"","family":"Peñuelas","given":"J","non-dropping-particle":"","parse-names":false,"suffix":""},{"dropping-particle":"","family":"Filella","given":"I","non-dropping-particle":"","parse-names":false,"suffix":""},{"dropping-particle":"","family":"Biel","given":"C","non-dropping-particle":"","parse-names":false,"suffix":""},{"dropping-particle":"","family":"Serrano","given":"L","non-dropping-particle":"","parse-names":false,"suffix":""},{"dropping-particle":"","family":"Savé","given":"R","non-dropping-particle":"","parse-names":false,"suffix":""}],"container-title":"International Journal of Remote Sensing","id":"ITEM-1","issue":"10","issued":{"date-parts":[["1993","7"]]},"page":"1887-1905","publisher":"Taylor &amp; Francis","title":"The reflectance at the 950–970 nm region as an indicator of plant water status","type":"article-journal","volume":"14"},"uris":["http://www.mendeley.com/documents/?uuid=f50b39a2-c161-43e8-8913-2d987cc15cb5","http://www.mendeley.com/documents/?uuid=fad5c9ee-1a67-4bad-b248-58762037f011","http://www.mendeley.com/documents/?uuid=dc85af4b-b4a1-49fc-b0b4-d16882f85f8a","http://www.mendeley.com/documents/?uuid=4b2bb0ec-cf4b-443b-bac8-55f7328cadd7"]}],"mendeley":{"formattedCitation":"(Peñuelas et al., 1993)","plainTextFormattedCitation":"(Peñuelas et al., 1993)","previouslyFormattedCitation":"[45]"},"properties":{"noteIndex":0},"schema":"https://github.com/citation-style-language/schema/raw/master/csl-citation.json"}</w:instrText>
            </w:r>
            <w:r w:rsidRPr="00B5339A">
              <w:rPr>
                <w:rFonts w:asciiTheme="minorBidi" w:hAnsiTheme="minorBidi"/>
                <w:sz w:val="22"/>
                <w:szCs w:val="22"/>
              </w:rPr>
              <w:fldChar w:fldCharType="separate"/>
            </w:r>
            <w:r w:rsidRPr="00B5339A">
              <w:rPr>
                <w:rFonts w:asciiTheme="minorBidi" w:hAnsiTheme="minorBidi"/>
                <w:noProof/>
                <w:sz w:val="22"/>
                <w:szCs w:val="22"/>
              </w:rPr>
              <w:t>(Peñuelas et al., 1993)</w:t>
            </w:r>
            <w:r w:rsidRPr="00B5339A">
              <w:rPr>
                <w:rFonts w:asciiTheme="minorBidi" w:hAnsiTheme="minorBidi"/>
                <w:sz w:val="22"/>
                <w:szCs w:val="22"/>
              </w:rPr>
              <w:fldChar w:fldCharType="end"/>
            </w:r>
          </w:p>
        </w:tc>
      </w:tr>
    </w:tbl>
    <w:p w14:paraId="7A1B78E8" w14:textId="77777777" w:rsidR="00E63C9E" w:rsidRPr="00E63C9E" w:rsidRDefault="00E63C9E" w:rsidP="0084112C">
      <w:pPr>
        <w:jc w:val="both"/>
        <w:rPr>
          <w:rFonts w:asciiTheme="minorBidi" w:hAnsiTheme="minorBidi"/>
          <w:sz w:val="18"/>
          <w:szCs w:val="18"/>
          <w:lang w:bidi="en-US"/>
        </w:rPr>
      </w:pPr>
      <w:r w:rsidRPr="00E63C9E">
        <w:rPr>
          <w:rFonts w:asciiTheme="minorBidi" w:hAnsiTheme="minorBidi"/>
          <w:sz w:val="18"/>
          <w:szCs w:val="18"/>
          <w:lang w:bidi="en-US"/>
        </w:rPr>
        <w:t>Note: R</w:t>
      </w:r>
      <w:r w:rsidRPr="00E63C9E">
        <w:rPr>
          <w:rFonts w:asciiTheme="minorBidi" w:hAnsiTheme="minorBidi"/>
          <w:sz w:val="18"/>
          <w:szCs w:val="18"/>
          <w:rtl/>
          <w:lang w:bidi="en-US"/>
        </w:rPr>
        <w:t xml:space="preserve"> </w:t>
      </w:r>
      <w:r w:rsidRPr="00E63C9E">
        <w:rPr>
          <w:rFonts w:asciiTheme="minorBidi" w:hAnsiTheme="minorBidi"/>
          <w:sz w:val="18"/>
          <w:szCs w:val="18"/>
          <w:lang w:bidi="en-US"/>
        </w:rPr>
        <w:t>is Red (670 nm), G is Green (540 nm), B is Blue (480 nm), NIR is Near Infra-Red (803 nm).</w:t>
      </w:r>
    </w:p>
    <w:p w14:paraId="2513369B" w14:textId="77777777" w:rsidR="00073B2A" w:rsidRPr="004E0A0D" w:rsidRDefault="00073B2A" w:rsidP="0084112C">
      <w:pPr>
        <w:spacing w:line="360" w:lineRule="auto"/>
        <w:jc w:val="both"/>
        <w:rPr>
          <w:rFonts w:asciiTheme="minorBidi" w:hAnsiTheme="minorBidi"/>
          <w:iCs/>
          <w:lang w:bidi="en-US"/>
        </w:rPr>
      </w:pPr>
    </w:p>
    <w:p w14:paraId="02236C92" w14:textId="77777777" w:rsidR="00E63C9E" w:rsidRPr="004E0A0D" w:rsidRDefault="00E63C9E" w:rsidP="0084112C">
      <w:pPr>
        <w:spacing w:after="120" w:line="360" w:lineRule="auto"/>
        <w:jc w:val="both"/>
        <w:rPr>
          <w:rFonts w:asciiTheme="minorBidi" w:hAnsiTheme="minorBidi"/>
          <w:lang w:bidi="en-US"/>
        </w:rPr>
      </w:pPr>
      <w:r w:rsidRPr="004E0A0D">
        <w:rPr>
          <w:rFonts w:asciiTheme="minorBidi" w:hAnsiTheme="minorBidi"/>
        </w:rPr>
        <w:t>First, we excluded indices that showed a high correlation for any two bands close to each other within a 10 nm interval. Then, we chose the</w:t>
      </w:r>
      <w:r w:rsidRPr="00C961A4">
        <w:rPr>
          <w:rFonts w:asciiTheme="minorBidi" w:hAnsiTheme="minorBidi"/>
        </w:rPr>
        <w:t xml:space="preserve"> index w</w:t>
      </w:r>
      <w:r w:rsidRPr="004E0A0D">
        <w:rPr>
          <w:rFonts w:asciiTheme="minorBidi" w:hAnsiTheme="minorBidi"/>
        </w:rPr>
        <w:t>ith the best correlation and added four more local maxima indices for all species datasets (Supplementary Fig. 1).</w:t>
      </w:r>
      <w:r w:rsidRPr="004E0A0D">
        <w:rPr>
          <w:rFonts w:asciiTheme="minorBidi" w:hAnsiTheme="minorBidi"/>
          <w:lang w:bidi="en-US"/>
        </w:rPr>
        <w:t xml:space="preserve"> </w:t>
      </w:r>
      <w:r w:rsidRPr="004E0A0D">
        <w:rPr>
          <w:rFonts w:asciiTheme="minorBidi" w:hAnsiTheme="minorBidi"/>
          <w:lang w:bidi="en-US"/>
        </w:rPr>
        <w:lastRenderedPageBreak/>
        <w:t>This process was conducted at the individual tree level, with spectral data analyzed separately for each tree.</w:t>
      </w:r>
    </w:p>
    <w:p w14:paraId="7236DC78" w14:textId="77777777"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A multivariable linear regression (MLR) model is tested with the top five indices, starting with simple regression and adding one index at a time to verify the effect of increasing the number of unique bands on the linear regression model’s accuracy.</w:t>
      </w:r>
    </w:p>
    <w:p w14:paraId="3DB4D66A" w14:textId="18BCABEA" w:rsidR="00073B2A" w:rsidRPr="004E0A0D" w:rsidDel="000B2038" w:rsidRDefault="00073B2A">
      <w:pPr>
        <w:snapToGrid w:val="0"/>
        <w:spacing w:after="120" w:line="360" w:lineRule="auto"/>
        <w:jc w:val="both"/>
        <w:rPr>
          <w:del w:id="710" w:author="David Helman" w:date="2025-04-09T15:44:00Z"/>
          <w:rFonts w:asciiTheme="minorBidi" w:hAnsiTheme="minorBidi"/>
          <w:lang w:bidi="en-US"/>
        </w:rPr>
        <w:pPrChange w:id="711" w:author="fishman netanel" w:date="2025-06-10T15:01:00Z">
          <w:pPr>
            <w:spacing w:line="360" w:lineRule="auto"/>
            <w:jc w:val="both"/>
          </w:pPr>
        </w:pPrChange>
      </w:pPr>
      <w:r w:rsidRPr="004E0A0D">
        <w:rPr>
          <w:rFonts w:asciiTheme="minorBidi" w:hAnsiTheme="minorBidi"/>
          <w:lang w:bidi="en-US"/>
        </w:rPr>
        <w:t xml:space="preserve">Finally, we averaged the spectral and leaf values for each plot (comprising five species) for each sampling date. We calculated a new NDSI using these plot-level averages and performed linear regressions between the spectral and the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data. This averaging aimed to develop models at the plot scale ('general' model). However, due to the reduction in sample size (fivefold fewer samples), machine learning models could not be applied to this dataset.</w:t>
      </w:r>
    </w:p>
    <w:p w14:paraId="66C2F15B" w14:textId="77777777" w:rsidR="00073B2A" w:rsidRPr="004E0A0D" w:rsidRDefault="00073B2A">
      <w:pPr>
        <w:snapToGrid w:val="0"/>
        <w:spacing w:after="120" w:line="360" w:lineRule="auto"/>
        <w:jc w:val="both"/>
        <w:rPr>
          <w:rFonts w:asciiTheme="minorBidi" w:hAnsiTheme="minorBidi"/>
          <w:i/>
          <w:lang w:bidi="en-US"/>
        </w:rPr>
        <w:pPrChange w:id="712" w:author="fishman netanel" w:date="2025-06-10T15:01:00Z">
          <w:pPr>
            <w:spacing w:line="360" w:lineRule="auto"/>
            <w:jc w:val="both"/>
          </w:pPr>
        </w:pPrChange>
      </w:pPr>
    </w:p>
    <w:p w14:paraId="5D926CDC" w14:textId="6D22AFE6" w:rsidR="00073B2A" w:rsidRPr="004E0A0D" w:rsidRDefault="00073B2A" w:rsidP="0084112C">
      <w:pPr>
        <w:pStyle w:val="2"/>
        <w:jc w:val="both"/>
        <w:rPr>
          <w:rFonts w:asciiTheme="minorBidi" w:hAnsiTheme="minorBidi"/>
          <w:lang w:bidi="en-US"/>
        </w:rPr>
      </w:pPr>
      <w:bookmarkStart w:id="713" w:name="_Toc200519671"/>
      <w:r w:rsidRPr="004E0A0D">
        <w:rPr>
          <w:rFonts w:asciiTheme="minorBidi" w:hAnsiTheme="minorBidi"/>
          <w:lang w:bidi="en-US"/>
        </w:rPr>
        <w:t>3.2. Machine Learning Algorithms</w:t>
      </w:r>
      <w:bookmarkEnd w:id="713"/>
    </w:p>
    <w:p w14:paraId="55671148" w14:textId="12F3970E" w:rsidR="00073B2A" w:rsidRPr="004E0A0D" w:rsidRDefault="00073B2A" w:rsidP="0084112C">
      <w:pPr>
        <w:spacing w:after="120" w:line="360" w:lineRule="auto"/>
        <w:jc w:val="both"/>
        <w:rPr>
          <w:rFonts w:asciiTheme="minorBidi" w:hAnsiTheme="minorBidi"/>
          <w:lang w:bidi="en-US"/>
        </w:rPr>
      </w:pPr>
      <w:r w:rsidRPr="004E0A0D">
        <w:rPr>
          <w:rFonts w:asciiTheme="minorBidi" w:hAnsiTheme="minorBidi"/>
          <w:lang w:bidi="en-US"/>
        </w:rPr>
        <w:t xml:space="preserve">Only the five selected NDSIs exhibiting the highest correlation with </w:t>
      </w:r>
      <m:oMath>
        <m:r>
          <w:rPr>
            <w:rFonts w:ascii="Cambria Math" w:hAnsi="Cambria Math"/>
            <w:lang w:bidi="en-US"/>
          </w:rPr>
          <m:t>ψ</m:t>
        </m:r>
      </m:oMath>
      <w:r w:rsidRPr="004E0A0D">
        <w:rPr>
          <w:rFonts w:asciiTheme="minorBidi" w:hAnsiTheme="minorBidi"/>
          <w:vertAlign w:val="subscript"/>
          <w:lang w:bidi="en-US"/>
        </w:rPr>
        <w:t>leaf</w:t>
      </w:r>
      <w:r w:rsidRPr="004E0A0D" w:rsidDel="006E0612">
        <w:rPr>
          <w:rFonts w:asciiTheme="minorBidi" w:hAnsiTheme="minorBidi"/>
          <w:lang w:bidi="en-US"/>
        </w:rPr>
        <w:t xml:space="preserve"> </w:t>
      </w:r>
      <w:r w:rsidRPr="004E0A0D">
        <w:rPr>
          <w:rFonts w:asciiTheme="minorBidi" w:hAnsiTheme="minorBidi"/>
          <w:lang w:bidi="en-US"/>
        </w:rPr>
        <w:t xml:space="preserve">were used in three machine learning algorithms: Random Forest (RF), </w:t>
      </w:r>
      <w:proofErr w:type="spellStart"/>
      <w:r w:rsidRPr="004E0A0D">
        <w:rPr>
          <w:rFonts w:asciiTheme="minorBidi" w:hAnsiTheme="minorBidi"/>
          <w:lang w:bidi="en-US"/>
        </w:rPr>
        <w:t>eXtreme</w:t>
      </w:r>
      <w:proofErr w:type="spellEnd"/>
      <w:r w:rsidRPr="004E0A0D">
        <w:rPr>
          <w:rFonts w:asciiTheme="minorBidi" w:hAnsiTheme="minorBidi"/>
          <w:lang w:bidi="en-US"/>
        </w:rPr>
        <w:t xml:space="preserve"> Gradient Boosting (XGB), and Support Vector Machine (SVM). We did not include the known spectral indices to avoid model </w:t>
      </w:r>
      <w:ins w:id="714" w:author="David Helman" w:date="2025-06-09T13:55:00Z">
        <w:r w:rsidR="00B5339A">
          <w:rPr>
            <w:rFonts w:asciiTheme="minorBidi" w:hAnsiTheme="minorBidi"/>
            <w:lang w:bidi="en-US"/>
          </w:rPr>
          <w:t>overfitting, as some of these indices had overlapping bands and similar formulations to</w:t>
        </w:r>
      </w:ins>
      <w:del w:id="715" w:author="David Helman" w:date="2025-06-09T13:55:00Z">
        <w:r w:rsidRPr="004E0A0D" w:rsidDel="00B5339A">
          <w:rPr>
            <w:rFonts w:asciiTheme="minorBidi" w:hAnsiTheme="minorBidi"/>
            <w:lang w:bidi="en-US"/>
          </w:rPr>
          <w:delText>overfitting because some of the known indices had overlapping bands and similar formulations as</w:delText>
        </w:r>
      </w:del>
      <w:r w:rsidRPr="004E0A0D">
        <w:rPr>
          <w:rFonts w:asciiTheme="minorBidi" w:hAnsiTheme="minorBidi"/>
          <w:lang w:bidi="en-US"/>
        </w:rPr>
        <w:t xml:space="preserve"> the NDSIs. </w:t>
      </w:r>
    </w:p>
    <w:p w14:paraId="6E0EDD6E" w14:textId="28869D6F" w:rsidR="00073B2A" w:rsidRPr="004E0A0D" w:rsidRDefault="00073B2A" w:rsidP="0084112C">
      <w:pPr>
        <w:spacing w:after="120" w:line="360" w:lineRule="auto"/>
        <w:jc w:val="both"/>
        <w:rPr>
          <w:rFonts w:asciiTheme="minorBidi" w:hAnsiTheme="minorBidi"/>
          <w:lang w:bidi="en-US"/>
        </w:rPr>
      </w:pPr>
      <w:r w:rsidRPr="004E0A0D">
        <w:rPr>
          <w:rFonts w:asciiTheme="minorBidi" w:hAnsiTheme="minorBidi"/>
          <w:lang w:bidi="en-US"/>
        </w:rPr>
        <w:t xml:space="preserve">RF is an ensemble learning method that constructs multiple decision trees and aggregates their predictions, accounting for variations and reducing overfitting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{"citationItems":[{"id":"ITEM-1","itemData":{"DOI":"10.1023/A:1010933404324","ISSN":"1573-0565","abstract":"Random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Learning","id":"ITEM-1","issue":"1","issued":{"date-parts":[["2001"]]},"page":"5-32","title":"Random Forests","type":"article-journal","volume":"45"},"uris":["http://www.mendeley.com/documents/?uuid=7f7d9ddc-0d9d-4ebe-ad16-5cfde63a6d7c","http://www.mendeley.com/documents/?uuid=56999bca-f5e4-4c40-a249-124619a02b77"]}],"mendeley":{"formattedCitation":"(Breiman, 2001)","plainTextFormattedCitation":"(Breiman, 2001)","previouslyFormattedCitation":"[59]"},"properties":{"noteIndex":0},"schema":"https://github.com/citation-style-language/schema/raw/master/csl-citation.json"}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(Breiman, 2001)</w:t>
      </w:r>
      <w:r w:rsidRPr="004E0A0D">
        <w:rPr>
          <w:rFonts w:asciiTheme="minorBidi" w:hAnsiTheme="minorBidi"/>
        </w:rPr>
        <w:fldChar w:fldCharType="end"/>
      </w:r>
      <w:r w:rsidRPr="004E0A0D">
        <w:rPr>
          <w:rFonts w:asciiTheme="minorBidi" w:hAnsiTheme="minorBidi"/>
          <w:lang w:bidi="en-US"/>
        </w:rPr>
        <w:t xml:space="preserve">. XGB is a scalable tree-boosting system that builds an ensemble of weak prediction models sequentially, with each successive model aiming to correct the errors of its predecessor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{"citationItems":[{"id":"ITEM-1","itemData":{"DOI":"10.1145/2939672.2939785","ISBN":"9781450342322","abstract":"Tree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container-title":"Proceedings of the 22nd ACM SIGKDD International Conference on Knowledge Discovery and Data Mining","id":"ITEM-1","issued":{"date-parts":[["2016","8"]]},"page":"785-794","publisher":"Association for Computing Machinery","publisher-place":"New York, New York, USA","title":"XGBoost: A scalable tree boosting system","type":"paper-conference","volume":"13-17-Augu"},"uris":["http://www.mendeley.com/documents/?uuid=7a195cbe-9db5-43e4-9820-25fea88312b8","http://www.mendeley.com/documents/?uuid=b1e68719-d767-460c-8c79-8a315faf2d6d","http://www.mendeley.com/documents/?uuid=e65e05b0-3b3e-4a43-8dd6-04919e1bd493"]}],"mendeley":{"formattedCitation":"(Chen &amp; Guestrin, 2016)","plainTextFormattedCitation":"(Chen &amp; Guestrin, 2016)","previouslyFormattedCitation":"[60]"},"properties":{"noteIndex":0},"schema":"https://github.com/citation-style-language/schema/raw/master/csl-citation.json"}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(Chen &amp; Guestrin, 2016)</w:t>
      </w:r>
      <w:r w:rsidRPr="004E0A0D">
        <w:rPr>
          <w:rFonts w:asciiTheme="minorBidi" w:hAnsiTheme="minorBidi"/>
        </w:rPr>
        <w:fldChar w:fldCharType="end"/>
      </w:r>
      <w:r w:rsidRPr="004E0A0D">
        <w:rPr>
          <w:rFonts w:asciiTheme="minorBidi" w:hAnsiTheme="minorBidi"/>
          <w:lang w:bidi="en-US"/>
        </w:rPr>
        <w:t xml:space="preserve">. SVM is a supervised learning algorithm that constructs hyperplanes in high-dimensional space to maximize the margin between classes. It can handle linear and non-linear relationships through kernel functions, unlike RF and XGB, which are ensemble methods, thus requiring a </w:t>
      </w:r>
      <w:del w:id="716" w:author="David Helman" w:date="2025-06-09T13:55:00Z">
        <w:r w:rsidRPr="004E0A0D" w:rsidDel="00B5339A">
          <w:rPr>
            <w:rFonts w:asciiTheme="minorBidi" w:hAnsiTheme="minorBidi"/>
            <w:lang w:bidi="en-US"/>
          </w:rPr>
          <w:delText xml:space="preserve">bigger </w:delText>
        </w:r>
      </w:del>
      <w:ins w:id="717" w:author="David Helman" w:date="2025-06-09T13:55:00Z">
        <w:r w:rsidR="00B5339A">
          <w:rPr>
            <w:rFonts w:asciiTheme="minorBidi" w:hAnsiTheme="minorBidi"/>
            <w:lang w:bidi="en-US"/>
          </w:rPr>
          <w:t>larger</w:t>
        </w:r>
        <w:r w:rsidR="00B5339A" w:rsidRPr="004E0A0D">
          <w:rPr>
            <w:rFonts w:asciiTheme="minorBidi" w:hAnsiTheme="minorBidi"/>
            <w:lang w:bidi="en-US"/>
          </w:rPr>
          <w:t xml:space="preserve"> </w:t>
        </w:r>
      </w:ins>
      <w:r w:rsidRPr="004E0A0D">
        <w:rPr>
          <w:rFonts w:asciiTheme="minorBidi" w:hAnsiTheme="minorBidi"/>
          <w:lang w:bidi="en-US"/>
        </w:rPr>
        <w:t xml:space="preserve">sample size than SVM, which can learn from small samples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{"citationItems":[{"id":"ITEM-1","itemData":{"DOI":"10.1007/BF00994018","ISSN":"1573-0565","abstract":"Thesupport-vector network is a new learning machine for two-group classification problems. The machine conceptually implements the following idea: input vectors are non-linearly mapped to a very high-dimension feature space. In this feature space a linear decision surface is constructed. Special properties of the decision surface ensures high generalization ability of the learning machine. The idea behind the support-vector network was previously implemented for the restricted case where the training data can be separated without errors. We here extend this result to non-separable training data.","author":[{"dropping-particle":"","family":"Cortes","given":"Corinna","non-dropping-particle":"","parse-names":false,"suffix":""},{"dropping-particle":"","family":"Vapnik","given":"Vladimir","non-dropping-particle":"","parse-names":false,"suffix":""}],"container-title":"Machine Learning","id":"ITEM-1","issue":"3","issued":{"date-parts":[["1995"]]},"page":"273-297","title":"Support-vector networks","type":"article-journal","volume":"20"},"uris":["http://www.mendeley.com/documents/?uuid=e70fe026-d56b-45a7-a9df-b6b070343e40","http://www.mendeley.com/documents/?uuid=fad59b92-f2b3-4da9-8d2f-26ef83496455"]},{"id":"ITEM-2","itemData":{"DOI":"https://doi.org/10.1016/j.compag.2021.106546","ISSN":"0168-1699","abstract":"The Support Vector Machine (SVM) is a Machine Learning (ML) algorithm which may be used for acquiring solutions towards better crop management. The applications of SVM in precision agriculture (PA) are compared by identifying its interactions with variables, comparing its model performance, highlighting its strengths and weaknesses, as well as suggestions for improvements. From the perspective of six ML applications in PA, we confirmed features which may benefit the model in general (e.g. feature selection) or specific applications (e.g. phenology). SVM was found to outperform most models, with an inconclusive comparison with Random Forest (RF) and inferior to Deep Learning (DL). To our knowledge, this review highlights and summarizes recently renewed efforts of improving SVM performance in PA through its integration with DL, which is believed to be an upcoming trend for ML model development in modern PA.","author":[{"dropping-particle":"","family":"Kok","given":"Zhi Hong","non-dropping-particle":"","parse-names":false,"suffix":""},{"dropping-particle":"","family":"Mohamed Shariff","given":"Abdul Rashid","non-dropping-particle":"","parse-names":false,"suffix":""},{"dropping-particle":"","family":"Alfatni","given":"Meftah Salem M","non-dropping-particle":"","parse-names":false,"suffix":""},{"dropping-particle":"","family":"Khairunniza-Bejo","given":"Siti","non-dropping-particle":"","parse-names":false,"suffix":""}],"container-title":"Computers and Electronics in Agriculture","id":"ITEM-2","issued":{"date-parts":[["2021"]]},"page":"106546","title":"Support Vector Machine in Precision Agriculture: A review","type":"article-journal","volume":"191"},"uris":["http://www.mendeley.com/documents/?uuid=d1b7a60a-558f-4991-afdd-f0aaa0680083"]}],"mendeley":{"formattedCitation":"(Cortes &amp; Vapnik, 1995; Kok et al., 2021)","plainTextFormattedCitation":"(Cortes &amp; Vapnik, 1995; Kok et al., 2021)","previouslyFormattedCitation":"[61,62]"},"properties":{"noteIndex":0},"schema":"https://github.com/citation-style-language/schema/raw/master/csl-citation.json"}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(Cortes &amp; Vapnik, 1995; Kok et al., 2021)</w:t>
      </w:r>
      <w:r w:rsidRPr="004E0A0D">
        <w:rPr>
          <w:rFonts w:asciiTheme="minorBidi" w:hAnsiTheme="minorBidi"/>
        </w:rPr>
        <w:fldChar w:fldCharType="end"/>
      </w:r>
      <w:r w:rsidRPr="004E0A0D">
        <w:rPr>
          <w:rFonts w:asciiTheme="minorBidi" w:hAnsiTheme="minorBidi"/>
          <w:lang w:bidi="en-US"/>
        </w:rPr>
        <w:t>. The key parameters driving each ML algorithm are listed in Supplementary Table 1.</w:t>
      </w:r>
    </w:p>
    <w:p w14:paraId="4B51C2D7" w14:textId="05F63B7A" w:rsidR="00073B2A" w:rsidRPr="004E0A0D" w:rsidRDefault="00073B2A" w:rsidP="0084112C">
      <w:pPr>
        <w:spacing w:after="120" w:line="360" w:lineRule="auto"/>
        <w:jc w:val="both"/>
        <w:rPr>
          <w:rFonts w:asciiTheme="minorBidi" w:hAnsiTheme="minorBidi"/>
          <w:lang w:bidi="en-US"/>
        </w:rPr>
      </w:pPr>
      <w:r w:rsidRPr="004E0A0D">
        <w:rPr>
          <w:rFonts w:asciiTheme="minorBidi" w:hAnsiTheme="minorBidi"/>
          <w:lang w:bidi="en-US"/>
        </w:rPr>
        <w:t xml:space="preserve">All models were trained on 70% of the data (training set) using fine-tuned hyperparameter (Supplementary table 1) and cross-validation. The hyperparameter optimization for each model was performed using the scikit-learn </w:t>
      </w:r>
      <w:proofErr w:type="spellStart"/>
      <w:r w:rsidRPr="004E0A0D">
        <w:rPr>
          <w:rFonts w:asciiTheme="minorBidi" w:hAnsiTheme="minorBidi"/>
          <w:lang w:bidi="en-US"/>
        </w:rPr>
        <w:t>randomgridsearchCV</w:t>
      </w:r>
      <w:proofErr w:type="spellEnd"/>
      <w:r w:rsidRPr="004E0A0D">
        <w:rPr>
          <w:rFonts w:asciiTheme="minorBidi" w:hAnsiTheme="minorBidi"/>
          <w:lang w:bidi="en-US"/>
        </w:rPr>
        <w:t xml:space="preserve"> module. </w:t>
      </w:r>
      <w:r w:rsidRPr="004E0A0D">
        <w:rPr>
          <w:rFonts w:ascii="Tahoma" w:hAnsi="Tahoma" w:cs="Tahoma"/>
          <w:lang w:bidi="en-US"/>
        </w:rPr>
        <w:t>﻿</w:t>
      </w:r>
      <w:r w:rsidRPr="004E0A0D">
        <w:rPr>
          <w:rFonts w:asciiTheme="minorBidi" w:hAnsiTheme="minorBidi"/>
          <w:lang w:bidi="en-US"/>
        </w:rPr>
        <w:t xml:space="preserve">This module allows for the iterative search for the best combination of the algorithm-specific parameter(s), selecting the best estimators based on the highest-ranking performance of the models fitted. Finally, </w:t>
      </w:r>
      <w:ins w:id="718" w:author="David Helman" w:date="2025-06-09T13:57:00Z">
        <w:r w:rsidR="00B5339A">
          <w:rPr>
            <w:rFonts w:asciiTheme="minorBidi" w:hAnsiTheme="minorBidi"/>
            <w:lang w:bidi="en-US"/>
          </w:rPr>
          <w:t>the m</w:t>
        </w:r>
      </w:ins>
      <w:del w:id="719" w:author="David Helman" w:date="2025-06-09T13:57:00Z">
        <w:r w:rsidRPr="004E0A0D" w:rsidDel="00B5339A">
          <w:rPr>
            <w:rFonts w:asciiTheme="minorBidi" w:hAnsiTheme="minorBidi"/>
            <w:lang w:bidi="en-US"/>
          </w:rPr>
          <w:delText>M</w:delText>
        </w:r>
      </w:del>
      <w:r w:rsidRPr="004E0A0D">
        <w:rPr>
          <w:rFonts w:asciiTheme="minorBidi" w:hAnsiTheme="minorBidi"/>
          <w:lang w:bidi="en-US"/>
        </w:rPr>
        <w:t xml:space="preserve">odel performance was evaluated on the remaining </w:t>
      </w:r>
      <w:ins w:id="720" w:author="David Helman" w:date="2025-06-09T13:57:00Z">
        <w:r w:rsidR="00B5339A">
          <w:rPr>
            <w:rFonts w:asciiTheme="minorBidi" w:hAnsiTheme="minorBidi"/>
            <w:lang w:bidi="en-US"/>
          </w:rPr>
          <w:t xml:space="preserve">30% of </w:t>
        </w:r>
        <w:r w:rsidR="00B5339A">
          <w:rPr>
            <w:rFonts w:asciiTheme="minorBidi" w:hAnsiTheme="minorBidi"/>
            <w:lang w:bidi="en-US"/>
          </w:rPr>
          <w:lastRenderedPageBreak/>
          <w:t>unseen data (test dataset) using metrics such as the coefficient</w:t>
        </w:r>
      </w:ins>
      <w:del w:id="721" w:author="David Helman" w:date="2025-06-09T13:57:00Z">
        <w:r w:rsidRPr="004E0A0D" w:rsidDel="00B5339A">
          <w:rPr>
            <w:rFonts w:asciiTheme="minorBidi" w:hAnsiTheme="minorBidi"/>
            <w:lang w:bidi="en-US"/>
          </w:rPr>
          <w:delText>unseen 30% (test data set) using metrics such as coefficient</w:delText>
        </w:r>
      </w:del>
      <w:r w:rsidRPr="004E0A0D">
        <w:rPr>
          <w:rFonts w:asciiTheme="minorBidi" w:hAnsiTheme="minorBidi"/>
          <w:lang w:bidi="en-US"/>
        </w:rPr>
        <w:t xml:space="preserve"> of determination (R²), root mean squared error (RMSE), ratio of performance to deviation (RPD), and mean absolute error (MAE). An ensemble model (AVG) was also constructed by averaging the predictions from all individual models. Feature importance analysis was conducted to identify each model's most influential spectral indices.</w:t>
      </w:r>
    </w:p>
    <w:p w14:paraId="1AAC91F1" w14:textId="33AA1110" w:rsidR="00073B2A" w:rsidRPr="004E0A0D" w:rsidRDefault="00073B2A" w:rsidP="0084112C">
      <w:pPr>
        <w:spacing w:after="120" w:line="360" w:lineRule="auto"/>
        <w:jc w:val="both"/>
        <w:rPr>
          <w:rFonts w:asciiTheme="minorBidi" w:hAnsiTheme="minorBidi"/>
          <w:lang w:bidi="en-US"/>
        </w:rPr>
      </w:pPr>
      <w:r w:rsidRPr="004E0A0D">
        <w:rPr>
          <w:rFonts w:asciiTheme="minorBidi" w:hAnsiTheme="minorBidi"/>
          <w:lang w:bidi="en-US"/>
        </w:rPr>
        <w:t xml:space="preserve">In a subsequent step, species information was incorporated as a categorical variable using one-hot encoding and added to the input features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{"citationItems":[{"id":"ITEM-1","itemData":{"author":[{"dropping-particle":"","family":"Pinhanez","given":"Claudio S","non-dropping-particle":"","parse-names":false,"suffix":""},{"dropping-particle":"","family":"Cavalin","given":"Paulo Rodrigo","non-dropping-particle":"","parse-names":false,"suffix":""}],"container-title":"ArXiv","id":"ITEM-1","issued":{"date-parts":[["2022"]]},"title":"Exploring the Advantages of Dense-Vector to One-Hot Encoding of Intent Classes in Out-of-Scope Detection Tasks","type":"article-journal","volume":"abs/2205.0"},"uris":["http://www.mendeley.com/documents/?uuid=2f13845a-158a-4185-b146-f3535d3bb1ea","http://www.mendeley.com/documents/?uuid=9e7b1900-92d9-473a-8221-2651330b034a","http://www.mendeley.com/documents/?uuid=7e7c4085-a52d-4128-b26a-8702a372bde8","http://www.mendeley.com/documents/?uuid=8b9fcbe2-2f40-4b5e-885b-bec182a18be2"]}],"mendeley":{"formattedCitation":"(Pinhanez &amp; Cavalin, 2022)","plainTextFormattedCitation":"(Pinhanez &amp; Cavalin, 2022)","previouslyFormattedCitation":"[63]"},"properties":{"noteIndex":0},"schema":"https://github.com/citation-style-language/schema/raw/master/csl-citation.json"}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(Pinhanez &amp; Cavalin, 2022)</w:t>
      </w:r>
      <w:r w:rsidRPr="004E0A0D">
        <w:rPr>
          <w:rFonts w:asciiTheme="minorBidi" w:hAnsiTheme="minorBidi"/>
        </w:rPr>
        <w:fldChar w:fldCharType="end"/>
      </w:r>
      <w:r w:rsidRPr="004E0A0D">
        <w:rPr>
          <w:rFonts w:asciiTheme="minorBidi" w:hAnsiTheme="minorBidi"/>
          <w:lang w:bidi="en-US"/>
        </w:rPr>
        <w:t>. The modeling process was repeated, including hyperparameter tuning and performance evaluation on the test set. The RMSE and R</w:t>
      </w:r>
      <w:r w:rsidRPr="004E0A0D">
        <w:rPr>
          <w:rFonts w:asciiTheme="minorBidi" w:hAnsiTheme="minorBidi"/>
          <w:vertAlign w:val="superscript"/>
          <w:lang w:bidi="en-US"/>
        </w:rPr>
        <w:t>2</w:t>
      </w:r>
      <w:r w:rsidRPr="004E0A0D">
        <w:rPr>
          <w:rFonts w:asciiTheme="minorBidi" w:hAnsiTheme="minorBidi"/>
          <w:lang w:bidi="en-US"/>
        </w:rPr>
        <w:t xml:space="preserve"> were calculated separately for each species to assess model performance across species.</w:t>
      </w:r>
    </w:p>
    <w:p w14:paraId="1539E693" w14:textId="77777777" w:rsidR="00933727" w:rsidRDefault="00073B2A" w:rsidP="0084112C">
      <w:pPr>
        <w:spacing w:after="120" w:line="360" w:lineRule="auto"/>
        <w:jc w:val="both"/>
        <w:rPr>
          <w:ins w:id="722" w:author="David Helman" w:date="2025-06-09T13:59:00Z"/>
          <w:rFonts w:asciiTheme="minorBidi" w:hAnsiTheme="minorBidi"/>
          <w:lang w:bidi="en-US"/>
        </w:rPr>
      </w:pPr>
      <w:r w:rsidRPr="004E0A0D">
        <w:rPr>
          <w:rFonts w:asciiTheme="minorBidi" w:hAnsiTheme="minorBidi"/>
          <w:lang w:bidi="en-US"/>
        </w:rPr>
        <w:t xml:space="preserve">The performance of the three machine learning algorithms (RF, </w:t>
      </w:r>
      <w:proofErr w:type="spellStart"/>
      <w:r w:rsidRPr="004E0A0D">
        <w:rPr>
          <w:rFonts w:asciiTheme="minorBidi" w:hAnsiTheme="minorBidi"/>
          <w:lang w:bidi="en-US"/>
        </w:rPr>
        <w:t>XGBoost</w:t>
      </w:r>
      <w:proofErr w:type="spellEnd"/>
      <w:r w:rsidRPr="004E0A0D">
        <w:rPr>
          <w:rFonts w:asciiTheme="minorBidi" w:hAnsiTheme="minorBidi"/>
          <w:lang w:bidi="en-US"/>
        </w:rPr>
        <w:t xml:space="preserve">, and SVM) was compared with the performance of the linear spectral-based models. In addition, the machine learning algorithms were compared with each other, and their robustness was assessed using the residual prediction deviation (RPD;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{"citationItems":[{"id":"ITEM-1","itemData":{"DOI":"10.1016/j.dib.2020.105251","ISSN":"23523409","abstract":"Presented manuscript described data analysis on near infrared spectroscopy used as adopted and portable technology for cocoa farmers in Aceh Province, Indonesia. The near infrared spectroscopy (NIRS) assisted farmers in post-harvest handling especially for cocoa quality evaluation. This technology was used to determine moisture content (MC) and fat content (FC) of intact cocoa bean samples rapidly and simultaneously. Near infrared spectra data were acquired as absorbance spectrum in wavelength range from 1000 to 2500 nm with co-added of 32 scans for a total of 72 intact bulk cocoa bean samples. Spectra data can be used to predict MC and FC of intact cocoa beans by establishing prediction models and validate with actual MC and FC measured by means of standard laboratory procedures. Prediction performances were evaluated using several statistical indicators: coefficient correlation (r), coefficient of determination (R2), root mean square error (RMSE) and residual predictive deviation (RPD) index. Near infrared spectra data can be enhanced using spectra pre-treatment methods to improve prediction performances. Moreover, prediction models can be developed using principal component regression (PCR), partial least squares regression (PLSR) and other regression approaches. Ideal prediction models should have r and R2 above 0.75, RPD index above 2.0 and RMSE lower than its standard deviation (SD). Dataset were available as raw MS Excel format and The Unscrambler files as *.unsb extension.","author":[{"dropping-particle":"","family":"Agussabti","given":"","non-dropping-particle":"","parse-names":false,"suffix":""},{"dropping-particle":"","family":"Rahmaddiansyah","given":"","non-dropping-particle":"","parse-names":false,"suffix":""},{"dropping-particle":"","family":"Satriyo","given":"Purwana","non-dropping-particle":"","parse-names":false,"suffix":""},{"dropping-particle":"","family":"Munawar","given":"Agus Arip","non-dropping-particle":"","parse-names":false,"suffix":""}],"container-title":"Data in Brief","id":"ITEM-1","issued":{"date-parts":[["2020"]]},"page":"105251","publisher":"Elsevier Ltd","title":"Data analysis on near infrared spectroscopy as a part of technology adoption for cocoa farmer in Aceh Province, Indonesia","type":"article-journal","volume":"29"},"uris":["http://www.mendeley.com/documents/?uuid=f81c03d9-16cd-4828-80b2-21a33559abc3"]},{"id":"ITEM-2","itemData":{"DOI":"https://doi.org/10.1016/j.indcrop.2022.115292","ISSN":"0926-6690","abstract":"Rosemary (Salvia rosmarinus (L.) Schleid., Handb. syn. Rosmarinus officinalis L.) extracts are widely used as natural preservatives due to their antimicrobial and antioxidant properties, which are attributed to the phenolic diterpenoid carnosic acid (CA). Growers are rewarded based on CA content in their rosemary leaf harvested. Conventional methods for estimating leaf CA content are destructive and often time-consuming. This preliminary study presents a spectral non-destructive approach for in vivo estimation of CA content in different rosemary cultivars based on the reflectance spectra of their canopy. The proposed approach is based on the characteristic rosemary absorption features along the visible and shortwave infrared spectral regions at 550 nm, 1200 nm, and 1690 nm, respectively, attributed to leaf color, the oxygen-hydrogen bond bending in water molecules, and distinctive carbon-hydrogen bond features typical for terpenes and phenolic compounds. Correlations between measured CA content by high-performance liquid chromatography (HPLC) and leaf reflectance spectra, normalized spectral indices, and latent components obtained by genetic algorithm-based partial least squares regression (GA-PLSR) were assessed using data collected from 79 rosemary cultivars. The GA-PLSR model successfully predicted the CA content among the various cultivars, further providing evidence of high weightage to the above-mentioned absorption features also obtained from two best-wavelength combination selections. Randomly selected canopy spectra were used to calibrate and simultaneously cross-validate 100 iterations, using the ‘leave-k-out’ approach. The root mean squared error (RMSE) obtained for calibration and cross-validation were 0.86% and 1.15% CA content from the dry leaf matter, and the residual prediction deviation (RPD) were reported to be 2.71 and 2.05, respectively. This work will set the stage for precise planning of harvesting time to ensure increased yield and income for the farmers and improved utilization of resources.","author":[{"dropping-particle":"","family":"Sahoo","given":"Maitreya Mohan","non-dropping-particle":"","parse-names":false,"suffix":""},{"dropping-particle":"","family":"Perach","given":"Omer","non-dropping-particle":"","parse-names":false,"suffix":""},{"dropping-particle":"","family":"Shachter","given":"Alona","non-dropping-particle":"","parse-names":false,"suffix":""},{"dropping-particle":"","family":"Gonda","given":"Itay","non-dropping-particle":"","parse-names":false,"suffix":""},{"dropping-particle":"","family":"Porwal","given":"Alok","non-dropping-particle":"","parse-names":false,"suffix":""},{"dropping-particle":"","family":"Dudai","given":"Nativ","non-dropping-particle":"","parse-names":false,"suffix":""},{"dropping-particle":"","family":"Herrmann","given":"Ittai","non-dropping-particle":"","parse-names":false,"suffix":""}],"container-title":"Industrial Crops and Products","id":"ITEM-2","issued":{"date-parts":[["2022"]]},"page":"115292","title":"Spectral estimation of carnosic acid content in in vivo rosemary plants","type":"article-journal","volume":"187"},"uris":["http://www.mendeley.com/documents/?uuid=c378df4e-192f-4b1b-8385-79fa366f1e6f"]}],"mendeley":{"formattedCitation":"(Agussabti et al., 2020; Sahoo et al., 2022)","plainTextFormattedCitation":"(Agussabti et al., 2020; Sahoo et al., 2022)","previouslyFormattedCitation":"[64,65]"},"properties":{"noteIndex":0},"schema":"https://github.com/citation-style-language/schema/raw/master/csl-citation.json"}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(Agussabti et al., 2020; Sahoo et al., 2022)</w:t>
      </w:r>
      <w:r w:rsidRPr="004E0A0D">
        <w:rPr>
          <w:rFonts w:asciiTheme="minorBidi" w:hAnsiTheme="minorBidi"/>
        </w:rPr>
        <w:fldChar w:fldCharType="end"/>
      </w:r>
      <w:r w:rsidRPr="004E0A0D">
        <w:rPr>
          <w:rFonts w:asciiTheme="minorBidi" w:hAnsiTheme="minorBidi"/>
          <w:lang w:bidi="en-US"/>
        </w:rPr>
        <w:t xml:space="preserve">). RPD is defined as the ratio of the standard deviation of the actual measured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to the RMSE. We adopted the criteria </w:t>
      </w:r>
      <w:bookmarkStart w:id="723" w:name="_Hlk161931913"/>
      <w:r w:rsidRPr="004E0A0D">
        <w:rPr>
          <w:rFonts w:asciiTheme="minorBidi" w:hAnsiTheme="minorBidi"/>
          <w:lang w:bidi="en-US"/>
        </w:rPr>
        <w:t xml:space="preserve">of </w:t>
      </w:r>
      <w:proofErr w:type="spellStart"/>
      <w:r w:rsidRPr="004E0A0D">
        <w:rPr>
          <w:rFonts w:asciiTheme="minorBidi" w:hAnsiTheme="minorBidi"/>
          <w:lang w:bidi="en-US"/>
        </w:rPr>
        <w:t>Mouazen</w:t>
      </w:r>
      <w:proofErr w:type="spellEnd"/>
      <w:r w:rsidRPr="004E0A0D">
        <w:rPr>
          <w:rFonts w:asciiTheme="minorBidi" w:hAnsiTheme="minorBidi"/>
          <w:lang w:bidi="en-US"/>
        </w:rPr>
        <w:t xml:space="preserve"> et </w:t>
      </w:r>
      <w:ins w:id="724" w:author="David Helman" w:date="2025-06-09T13:57:00Z">
        <w:r w:rsidR="00933727">
          <w:rPr>
            <w:rFonts w:asciiTheme="minorBidi" w:hAnsiTheme="minorBidi"/>
            <w:lang w:bidi="en-US"/>
          </w:rPr>
          <w:t xml:space="preserve">al. </w:t>
        </w:r>
      </w:ins>
      <w:moveToRangeStart w:id="725" w:author="David Helman" w:date="2025-06-09T13:58:00Z" w:name="move200369906"/>
      <w:moveTo w:id="726" w:author="David Helman" w:date="2025-06-09T13:58:00Z">
        <w:r w:rsidR="00933727" w:rsidRPr="004E0A0D">
          <w:rPr>
            <w:rFonts w:asciiTheme="minorBidi" w:hAnsiTheme="minorBidi"/>
            <w:lang w:bidi="en-US"/>
          </w:rPr>
          <w:fldChar w:fldCharType="begin" w:fldLock="1"/>
        </w:r>
      </w:moveTo>
      <w:ins w:id="727" w:author="David Helman" w:date="2025-06-09T13:58:00Z">
        <w:r w:rsidR="00933727">
          <w:rPr>
            <w:rFonts w:asciiTheme="minorBidi" w:hAnsiTheme="minorBidi"/>
            <w:lang w:bidi="en-US"/>
          </w:rPr>
          <w:instrText>ADDIN CSL_CITATION {"citationItems":[{"id":"ITEM-1","itemData":{"DOI":"10.1255/jnirs.614","ISSN":"09670335","abstract":"The wavelength range is one of the main components affecting the measurement accuracy with visible (vis) and near infrared (NIR) spectroscopy. The performance of two commercially-available spectrophotometers with different wavelength ranges for measurement of selected soil attributes was evaluated. The two spectrophotometers considered were a diode array with a short wavelength range (SWR) of 300-1700 nm and a combination of diode array and scanning monochromator with a full wavelength range (FWR) of 350-2500 nm. Scanning was performed on wet-fresh (in situ conditions) and dry-processed (laboratory conditions) soil samples, to estimate the effect of moisture content on the performance of the two spectrophotometers. Partial least squares (PLS) regression with the leave-one-out cross validation technique was used to develop calibration models relating soil spectra with chemical attributes. Results showed that under wet field soil conditions pH, available phosphorus (P), cation exchange capacity (CEC), potassium (K) and calcium (Ca) were more accurately predicted with the SWR, whereas total nitrogen (N), total carbon (C), sodium (Na) and magnesium (Mg) were better predicted with the FWR. The significant effect of the water absorption at a wavelength of 1950 nm which created considerable changes in the shape of spectra and subsequently loss of important information available at wavelengths greater than 2000 nm, reduced the efficiency of the FWR instrument. The dry soil conditions led to a superior performance of the FWR instrument over the SWR instrument for measurement of all soil attributes. This suggests that a greater wavelength range than 1700 nm is not useful for improving the measurement accuracy of soil attributes (except N and C) with vis-NIR spectroscopy when measurement is to be carried out in the field under wet conditions. © NIR Publications 2006.","author":[{"dropping-particle":"","family":"Mouazen","given":"A. M.","non-dropping-particle":"","parse-names":false,"suffix":""},{"dropping-particle":"","family":"Baerdemaeker","given":"J.","non-dropping-particle":"De","parse-names":false,"suffix":""},{"dropping-particle":"","family":"Ramon","given":"H.","non-dropping-particle":"","parse-names":false,"suffix":""}],"container-title":"Journal of Near Infrared Spectroscopy","id":"ITEM-1","issue":"3","issued":{"date-parts":[["2006"]]},"page":"189-199","title":"Effect of wavelength range on the measurement accuracy of some selected soil constituents using visual-near infrared spectroscopy","type":"article-journal","volume":"14"},"uris":["http://www.mendeley.com/documents/?uuid=7008b89d-3a37-40ad-94e3-9d0f498a225c","http://www.mendeley.com/documents/?uuid=f945c6a4-c75c-4cd7-a4c7-d3e084683204"]}],"mendeley":{"formattedCitation":"(Mouazen et al., 2006)","manualFormatting":"(2006)","plainTextFormattedCitation":"(Mouazen et al., 2006)","previouslyFormattedCitation":"[66]"},"properties":{"noteIndex":0},"schema":"https://github.com/citation-style-language/schema/raw/master/csl-citation.json"}</w:instrText>
        </w:r>
      </w:ins>
      <w:moveTo w:id="728" w:author="David Helman" w:date="2025-06-09T13:58:00Z">
        <w:del w:id="729" w:author="David Helman" w:date="2025-06-09T13:58:00Z">
          <w:r w:rsidR="00933727" w:rsidRPr="004E0A0D" w:rsidDel="00933727">
            <w:rPr>
              <w:rFonts w:asciiTheme="minorBidi" w:hAnsiTheme="minorBidi"/>
              <w:lang w:bidi="en-US"/>
            </w:rPr>
            <w:delInstrText>ADDIN CSL_CITATION {"citationItems":[{"id":"ITEM-1","itemData":{"DOI":"10.1255/jnirs.614","ISSN":"09670335","abstract":"The wavelength range is one of the main components affecting the measurement accuracy with visible (vis) and near infrared (NIR) spectroscopy. The performance of two commercially-available spectrophotometers with different wavelength ranges for measurement of selected soil attributes was evaluated. The two spectrophotometers considered were a diode array with a short wavelength range (SWR) of 300-1700 nm and a combination of diode array and scanning monochromator with a full wavelength range (FWR) of 350-2500 nm. Scanning was performed on wet-fresh (in situ conditions) and dry-processed (laboratory conditions) soil samples, to estimate the effect of moisture content on the performance of the two spectrophotometers. Partial least squares (PLS) regression with the leave-one-out cross validation technique was used to develop calibration models relating soil spectra with chemical attributes. Results showed that under wet field soil conditions pH, available phosphorus (P), cation exchange capacity (CEC), potassium (K) and calcium (Ca) were more accurately predicted with the SWR, whereas total nitrogen (N), total carbon (C), sodium (Na) and magnesium (Mg) were better predicted with the FWR. The significant effect of the water absorption at a wavelength of 1950 nm which created considerable changes in the shape of spectra and subsequently loss of important information available at wavelengths greater than 2000 nm, reduced the efficiency of the FWR instrument. The dry soil conditions led to a superior performance of the FWR instrument over the SWR instrument for measurement of all soil attributes. This suggests that a greater wavelength range than 1700 nm is not useful for improving the measurement accuracy of soil attributes (except N and C) with vis-NIR spectroscopy when measurement is to be carried out in the field under wet conditions. © NIR Publications 2006.","author":[{"dropping-particle":"","family":"Mouazen","given":"A. M.","non-dropping-particle":"","parse-names":false,"suffix":""},{"dropping-particle":"","family":"Baerdemaeker","given":"J.","non-dropping-particle":"De","parse-names":false,"suffix":""},{"dropping-particle":"","family":"Ramon","given":"H.","non-dropping-particle":"","parse-names":false,"suffix":""}],"container-title":"Journal of Near Infrared Spectroscopy","id":"ITEM-1","issue":"3","issued":{"date-parts":[["2006"]]},"page":"189-199","title":"Effect of wavelength range on the measurement accuracy of some selected soil constituents using visual-near infrared spectroscopy","type":"article-journal","volume":"14"},"uris":["http://www.mendeley.com/documents/?uuid=7008b89d-3a37-40ad-94e3-9d0f498a225c"]}],"mendeley":{"formattedCitation":"(Mouazen et al., 2006)","plainTextFormattedCitation":"(Mouazen et al., 2006)","previouslyFormattedCitation":"[66]"},"properties":{"noteIndex":0},"schema":"https://github.com/citation-style-language/schema/raw/master/csl-citation.json"}</w:delInstrText>
          </w:r>
        </w:del>
        <w:r w:rsidR="00933727" w:rsidRPr="004E0A0D">
          <w:rPr>
            <w:rFonts w:asciiTheme="minorBidi" w:hAnsiTheme="minorBidi"/>
            <w:lang w:bidi="en-US"/>
          </w:rPr>
          <w:fldChar w:fldCharType="separate"/>
        </w:r>
        <w:r w:rsidR="00933727" w:rsidRPr="004E0A0D">
          <w:rPr>
            <w:rFonts w:asciiTheme="minorBidi" w:hAnsiTheme="minorBidi"/>
            <w:noProof/>
            <w:lang w:bidi="en-US"/>
          </w:rPr>
          <w:t>(</w:t>
        </w:r>
        <w:del w:id="730" w:author="David Helman" w:date="2025-06-09T13:58:00Z">
          <w:r w:rsidR="00933727" w:rsidRPr="004E0A0D" w:rsidDel="00933727">
            <w:rPr>
              <w:rFonts w:asciiTheme="minorBidi" w:hAnsiTheme="minorBidi"/>
              <w:noProof/>
              <w:lang w:bidi="en-US"/>
            </w:rPr>
            <w:delText xml:space="preserve">Mouazen et al., </w:delText>
          </w:r>
        </w:del>
        <w:r w:rsidR="00933727" w:rsidRPr="004E0A0D">
          <w:rPr>
            <w:rFonts w:asciiTheme="minorBidi" w:hAnsiTheme="minorBidi"/>
            <w:noProof/>
            <w:lang w:bidi="en-US"/>
          </w:rPr>
          <w:t>2006)</w:t>
        </w:r>
        <w:r w:rsidR="00933727" w:rsidRPr="004E0A0D">
          <w:rPr>
            <w:rFonts w:asciiTheme="minorBidi" w:hAnsiTheme="minorBidi"/>
          </w:rPr>
          <w:fldChar w:fldCharType="end"/>
        </w:r>
      </w:moveTo>
      <w:moveToRangeEnd w:id="725"/>
      <w:ins w:id="731" w:author="David Helman" w:date="2025-06-09T13:58:00Z">
        <w:r w:rsidR="00933727">
          <w:rPr>
            <w:rFonts w:asciiTheme="minorBidi" w:hAnsiTheme="minorBidi"/>
          </w:rPr>
          <w:t xml:space="preserve"> </w:t>
        </w:r>
      </w:ins>
      <w:ins w:id="732" w:author="David Helman" w:date="2025-06-09T13:57:00Z">
        <w:r w:rsidR="00933727">
          <w:rPr>
            <w:rFonts w:asciiTheme="minorBidi" w:hAnsiTheme="minorBidi"/>
            <w:lang w:bidi="en-US"/>
          </w:rPr>
          <w:fldChar w:fldCharType="begin" w:fldLock="1"/>
        </w:r>
        <w:r w:rsidR="00933727">
          <w:rPr>
            <w:rFonts w:asciiTheme="minorBidi" w:hAnsiTheme="minorBidi"/>
            <w:lang w:bidi="en-US"/>
          </w:rPr>
          <w:instrText>ADDIN CSL_CITATION {"citationItems":[{"id":"ITEM-1","itemData":{"DOI":"10.1255/jnirs.614","ISSN":"09670335","abstract":"The wavelength range is one of the main components affecting the measurement accuracy with visible (vis) and near infrared (NIR) spectroscopy. The performance of two commercially-available spectrophotometers with different wavelength ranges for measurement of selected soil attributes was evaluated. The two spectrophotometers considered were a diode array with a short wavelength range (SWR) of 300-1700 nm and a combination of diode array and scanning monochromator with a full wavelength range (FWR) of 350-2500 nm. Scanning was performed on wet-fresh (in situ conditions) and dry-processed (laboratory conditions) soil samples, to estimate the effect of moisture content on the performance of the two spectrophotometers. Partial least squares (PLS) regression with the leave-one-out cross validation technique was used to develop calibration models relating soil spectra with chemical attributes. Results showed that under wet field soil conditions pH, available phosphorus (P), cation exchange capacity (CEC), potassium (K) and calcium (Ca) were more accurately predicted with the SWR, whereas total nitrogen (N), total carbon (C), sodium (Na) and magnesium (Mg) were better predicted with the FWR. The significant effect of the water absorption at a wavelength of 1950 nm which created considerable changes in the shape of spectra and subsequently loss of important information available at wavelengths greater than 2000 nm, reduced the efficiency of the FWR instrument. The dry soil conditions led to a superior performance of the FWR instrument over the SWR instrument for measurement of all soil attributes. This suggests that a greater wavelength range than 1700 nm is not useful for improving the measurement accuracy of soil attributes (except N and C) with vis-NIR spectroscopy when measurement is to be carried out in the field under wet conditions. © NIR Publications 2006.","author":[{"dropping-particle":"","family":"Mouazen","given":"A. M.","non-dropping-particle":"","parse-names":false,"suffix":""},{"dropping-particle":"","family":"Baerdemaeker","given":"J.","non-dropping-particle":"De","parse-names":false,"suffix":""},{"dropping-particle":"","family":"Ramon","given":"H.","non-dropping-particle":"","parse-names":false,"suffix":""}],"container-title":"Journal of Near Infrared Spectroscopy","id":"ITEM-1","issue":"3","issued":{"date-parts":[["2006"]]},"page":"189-199","title":"Effect of wavelength range on the measurement accuracy of some selected soil constituents using visual-near infrared spectroscopy","type":"article-journal","volume":"14"},"uris":["http://www.mendeley.com/documents/?uuid=7008b89d-3a37-40ad-94e3-9d0f498a225c"]}],"mendeley":{"formattedCitation":"(Mouazen et al., 2006)","plainTextFormattedCitation":"(Mouazen et al., 2006)","previouslyFormattedCitation":"[66]"},"properties":{"noteIndex":0},"schema":"https://github.com/citation-style-language/schema/raw/master/csl-citation.json"}</w:instrText>
        </w:r>
        <w:r w:rsidR="00000000">
          <w:rPr>
            <w:rFonts w:asciiTheme="minorBidi" w:hAnsiTheme="minorBidi"/>
            <w:lang w:bidi="en-US"/>
          </w:rPr>
          <w:fldChar w:fldCharType="separate"/>
        </w:r>
        <w:r w:rsidR="00933727">
          <w:rPr>
            <w:rFonts w:asciiTheme="minorBidi" w:hAnsiTheme="minorBidi"/>
          </w:rPr>
          <w:fldChar w:fldCharType="end"/>
        </w:r>
        <w:r w:rsidR="00933727">
          <w:rPr>
            <w:rFonts w:asciiTheme="minorBidi" w:hAnsiTheme="minorBidi"/>
            <w:lang w:bidi="en-US"/>
          </w:rPr>
          <w:t>for classifying RPD scores as follows: an RPD below 1.5 indicates that the model is not usable, an RPD between 1.5 and 2.0 indicates the possibility of distinguishing between high</w:t>
        </w:r>
      </w:ins>
      <w:del w:id="733" w:author="David Helman" w:date="2025-06-09T13:59:00Z">
        <w:r w:rsidRPr="004E0A0D" w:rsidDel="00933727">
          <w:rPr>
            <w:rFonts w:asciiTheme="minorBidi" w:hAnsiTheme="minorBidi"/>
            <w:lang w:bidi="en-US"/>
          </w:rPr>
          <w:delText xml:space="preserve">al. </w:delText>
        </w:r>
      </w:del>
      <w:moveFromRangeStart w:id="734" w:author="David Helman" w:date="2025-06-09T13:58:00Z" w:name="move200369906"/>
      <w:moveFrom w:id="735" w:author="David Helman" w:date="2025-06-09T13:58:00Z">
        <w:del w:id="736" w:author="David Helman" w:date="2025-06-09T13:59:00Z">
          <w:r w:rsidRPr="004E0A0D" w:rsidDel="00933727">
            <w:rPr>
              <w:rFonts w:asciiTheme="minorBidi" w:hAnsiTheme="minorBidi"/>
              <w:lang w:bidi="en-US"/>
            </w:rPr>
            <w:fldChar w:fldCharType="begin" w:fldLock="1"/>
          </w:r>
          <w:r w:rsidR="00921FCF" w:rsidRPr="00933727" w:rsidDel="00933727">
            <w:rPr>
              <w:rFonts w:asciiTheme="minorBidi" w:hAnsiTheme="minorBidi"/>
              <w:lang w:bidi="en-US"/>
            </w:rPr>
            <w:delInstrText>ADDIN CSL_CITATION {"citationItems":[{"id":"ITEM-1","itemData":{"DOI":"10.1255/jnirs.614","ISSN":"09670335","abstract":"The wavelength range is one of the main components affecting the measurement accuracy with visible (vis) and near infrared (NIR) spectroscopy. The performance of two commercially-available spectrophotometers with different wavelength ranges for measurement of selected soil attributes was evaluated. The two spectrophotometers considered were a diode array with a short wavelength range (SWR) of 300-1700 nm and a combination of diode array and scanning monochromator with a full wavelength range (FWR) of 350-2500 nm. Scanning was performed on wet-fresh (in situ conditions) and dry-processed (laboratory conditions) soil samples, to estimate the effect of moisture content on the performance of the two spectrophotometers. Partial least squares (PLS) regression with the leave-one-out cross validation technique was used to develop calibration models relating soil spectra with chemical attributes. Results showed that under wet field soil conditions pH, available phosphorus (P), cation exchange capacity (CEC), potassium (K) and calcium (Ca) were more accurately predicted with the SWR, whereas total nitrogen (N), total carbon (C), sodium (Na) and magnesium (Mg) were better predicted with the FWR. The significant effect of the water absorption at a wavelength of 1950 nm which created considerable changes in the shape of spectra and subsequently loss of important information available at wavelengths greater than 2000 nm, reduced the efficiency of the FWR instrument. The dry soil conditions led to a superior performance of the FWR instrument over the SWR instrument for measurement of all soil attributes. This suggests that a greater wavelength range than 1700 nm is not useful for improving the measurement accuracy of soil attributes (except N and C) with vis-NIR spectroscopy when measurement is to be carried out in the field under wet conditions. © NIR Publications 2006.","author":[{"dropping-particle":"","family":"Mouazen","given":"A. M.","non-dropping-particle":"","parse-names":false,"suffix":""},{"dropping-particle":"","family":"Baerdemaeker","given":"J.","non-dropping-particle":"De","parse-names":false,"suffix":""},{"dropping-particle":"","family":"Ramon","given":"H.","non-dropping-particle":"","parse-names":false,"suffix":""}],"container-title":"Journal of Near Infrared Spectroscopy","id":"ITEM-1","issue":"3","issued":{"date-parts":[["2006"]]},"page":"189-199","title":"Effect of wavelength range on the measurement accuracy of some selected soil constituents using visual-near infrared spectroscopy","type":"article-journal","volume":"14"},"uris":["http://www.mendeley.com/documents/?uuid=7008b89d-3a37-40ad-94e3-9d0f498a225c"]}],"mendeley":{"formattedCitation":"(Mouazen et al., 2006)","plainTextFormattedCitation":"(Mouazen et al., 2006)","previouslyFormattedCitation":"[66]"},"properties":{"noteIndex":0},"schema":"https://github.com/citation-style-language/schema/raw/master/csl-citation.json"}</w:delInstrText>
          </w:r>
          <w:r w:rsidRPr="004E0A0D" w:rsidDel="00933727">
            <w:rPr>
              <w:rFonts w:asciiTheme="minorBidi" w:hAnsiTheme="minorBidi"/>
              <w:lang w:bidi="en-US"/>
            </w:rPr>
            <w:fldChar w:fldCharType="separate"/>
          </w:r>
          <w:r w:rsidR="00921FCF" w:rsidRPr="00933727" w:rsidDel="00933727">
            <w:rPr>
              <w:rFonts w:asciiTheme="minorBidi" w:hAnsiTheme="minorBidi"/>
              <w:noProof/>
              <w:lang w:bidi="en-US"/>
            </w:rPr>
            <w:delText>(Mouazen et al., 2006)</w:delText>
          </w:r>
          <w:r w:rsidRPr="004E0A0D" w:rsidDel="00933727">
            <w:rPr>
              <w:rFonts w:asciiTheme="minorBidi" w:hAnsiTheme="minorBidi"/>
            </w:rPr>
            <w:fldChar w:fldCharType="end"/>
          </w:r>
          <w:r w:rsidRPr="004E0A0D" w:rsidDel="00933727">
            <w:rPr>
              <w:rFonts w:asciiTheme="minorBidi" w:hAnsiTheme="minorBidi"/>
              <w:lang w:bidi="en-US"/>
            </w:rPr>
            <w:delText xml:space="preserve"> </w:delText>
          </w:r>
        </w:del>
      </w:moveFrom>
      <w:moveFromRangeEnd w:id="734"/>
      <w:del w:id="737" w:author="David Helman" w:date="2025-06-09T13:59:00Z">
        <w:r w:rsidRPr="004E0A0D" w:rsidDel="00933727">
          <w:rPr>
            <w:rFonts w:asciiTheme="minorBidi" w:hAnsiTheme="minorBidi"/>
            <w:lang w:bidi="en-US"/>
          </w:rPr>
          <w:delText>for classifying RPD scores as follows: an RPD below 1.5 indicates that the model is not usable, an RPD between 1.5 and 2.0 indicates a possibility to distinguish between high</w:delText>
        </w:r>
      </w:del>
      <w:r w:rsidRPr="004E0A0D">
        <w:rPr>
          <w:rFonts w:asciiTheme="minorBidi" w:hAnsiTheme="minorBidi"/>
          <w:lang w:bidi="en-US"/>
        </w:rPr>
        <w:t xml:space="preserve"> and low-value groups, and an RPD between 2.0 and 2.5 makes approximate quantitative predictions possible. The models were classified as good and excellent for RPD between 2.5 and 3.0 or above 3.0, respectively.</w:t>
      </w:r>
      <w:bookmarkEnd w:id="723"/>
      <w:r w:rsidRPr="004E0A0D">
        <w:rPr>
          <w:rFonts w:asciiTheme="minorBidi" w:hAnsiTheme="minorBidi"/>
          <w:lang w:bidi="en-US"/>
        </w:rPr>
        <w:t xml:space="preserve"> </w:t>
      </w:r>
    </w:p>
    <w:p w14:paraId="69678A3D" w14:textId="08F76066" w:rsidR="00073B2A" w:rsidRPr="004E0A0D" w:rsidRDefault="00073B2A" w:rsidP="0084112C">
      <w:pPr>
        <w:spacing w:after="120" w:line="360" w:lineRule="auto"/>
        <w:jc w:val="both"/>
        <w:rPr>
          <w:rFonts w:asciiTheme="minorBidi" w:hAnsiTheme="minorBidi"/>
          <w:lang w:bidi="en-US"/>
        </w:rPr>
      </w:pPr>
      <w:r w:rsidRPr="004E0A0D">
        <w:rPr>
          <w:rFonts w:asciiTheme="minorBidi" w:hAnsiTheme="minorBidi"/>
          <w:lang w:bidi="en-US"/>
        </w:rPr>
        <w:t>Figure 4 presents the conceptual modeling framework and schemes.</w:t>
      </w:r>
    </w:p>
    <w:p w14:paraId="442F2F22" w14:textId="77777777" w:rsidR="00073B2A" w:rsidRPr="004E0A0D" w:rsidRDefault="00073B2A" w:rsidP="0084112C">
      <w:pPr>
        <w:spacing w:line="360" w:lineRule="auto"/>
        <w:jc w:val="both"/>
        <w:rPr>
          <w:rFonts w:asciiTheme="minorBidi" w:hAnsiTheme="minorBidi"/>
          <w:lang w:bidi="en-US"/>
        </w:rPr>
      </w:pPr>
      <w:r w:rsidRPr="004E0A0D">
        <w:rPr>
          <w:rFonts w:asciiTheme="minorBidi" w:hAnsiTheme="minorBidi"/>
          <w:noProof/>
          <w:lang w:bidi="en-US"/>
        </w:rPr>
        <w:lastRenderedPageBreak/>
        <w:drawing>
          <wp:inline distT="0" distB="0" distL="0" distR="0" wp14:anchorId="7B975F3B" wp14:editId="5A4CFBE8">
            <wp:extent cx="5622222" cy="6353093"/>
            <wp:effectExtent l="0" t="0" r="0" b="0"/>
            <wp:docPr id="431013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13044" name=""/>
                    <pic:cNvPicPr/>
                  </pic:nvPicPr>
                  <pic:blipFill rotWithShape="1">
                    <a:blip r:embed="rId15"/>
                    <a:srcRect l="11750" r="12854" b="12616"/>
                    <a:stretch/>
                  </pic:blipFill>
                  <pic:spPr bwMode="auto">
                    <a:xfrm>
                      <a:off x="0" y="0"/>
                      <a:ext cx="5674641" cy="6412327"/>
                    </a:xfrm>
                    <a:prstGeom prst="rect">
                      <a:avLst/>
                    </a:prstGeom>
                    <a:ln>
                      <a:noFill/>
                    </a:ln>
                    <a:extLst>
                      <a:ext uri="{53640926-AAD7-44D8-BBD7-CCE9431645EC}">
                        <a14:shadowObscured xmlns:a14="http://schemas.microsoft.com/office/drawing/2010/main"/>
                      </a:ext>
                    </a:extLst>
                  </pic:spPr>
                </pic:pic>
              </a:graphicData>
            </a:graphic>
          </wp:inline>
        </w:drawing>
      </w:r>
    </w:p>
    <w:p w14:paraId="6130178C" w14:textId="77777777" w:rsidR="00073B2A" w:rsidRPr="00E63C9E" w:rsidRDefault="00073B2A" w:rsidP="0084112C">
      <w:pPr>
        <w:jc w:val="both"/>
        <w:rPr>
          <w:rFonts w:asciiTheme="minorBidi" w:hAnsiTheme="minorBidi"/>
          <w:sz w:val="21"/>
          <w:szCs w:val="21"/>
          <w:lang w:bidi="en-US"/>
        </w:rPr>
      </w:pPr>
      <w:r w:rsidRPr="00E63C9E">
        <w:rPr>
          <w:rFonts w:asciiTheme="minorBidi" w:hAnsiTheme="minorBidi"/>
          <w:b/>
          <w:sz w:val="21"/>
          <w:szCs w:val="21"/>
          <w:lang w:bidi="en-US"/>
        </w:rPr>
        <w:t xml:space="preserve">Figure 4. </w:t>
      </w:r>
      <w:r w:rsidRPr="00E63C9E">
        <w:rPr>
          <w:rFonts w:asciiTheme="minorBidi" w:hAnsiTheme="minorBidi"/>
          <w:sz w:val="21"/>
          <w:szCs w:val="21"/>
          <w:lang w:bidi="en-US"/>
        </w:rPr>
        <w:t xml:space="preserve">Schematics of the research framework, from the data collection to the machine learning modeling.  </w:t>
      </w:r>
      <w:r w:rsidRPr="00E63C9E">
        <w:rPr>
          <w:rFonts w:asciiTheme="minorBidi" w:hAnsiTheme="minorBidi"/>
          <w:i/>
          <w:iCs/>
          <w:sz w:val="21"/>
          <w:szCs w:val="21"/>
          <w:lang w:bidi="en-US"/>
        </w:rPr>
        <w:t>x</w:t>
      </w:r>
      <w:r w:rsidRPr="00E63C9E">
        <w:rPr>
          <w:rFonts w:asciiTheme="minorBidi" w:hAnsiTheme="minorBidi"/>
          <w:sz w:val="21"/>
          <w:szCs w:val="21"/>
          <w:lang w:bidi="en-US"/>
        </w:rPr>
        <w:t xml:space="preserve"> and </w:t>
      </w:r>
      <w:r w:rsidRPr="00E63C9E">
        <w:rPr>
          <w:rFonts w:asciiTheme="minorBidi" w:hAnsiTheme="minorBidi"/>
          <w:i/>
          <w:iCs/>
          <w:sz w:val="21"/>
          <w:szCs w:val="21"/>
          <w:lang w:bidi="en-US"/>
        </w:rPr>
        <w:t>y</w:t>
      </w:r>
      <w:r w:rsidRPr="00E63C9E">
        <w:rPr>
          <w:rFonts w:asciiTheme="minorBidi" w:hAnsiTheme="minorBidi"/>
          <w:sz w:val="21"/>
          <w:szCs w:val="21"/>
          <w:lang w:bidi="en-US"/>
        </w:rPr>
        <w:t xml:space="preserve"> in the graph mean predictor and predicted variables, respectively. </w:t>
      </w:r>
      <w:r w:rsidRPr="00E63C9E">
        <w:rPr>
          <w:rFonts w:asciiTheme="minorBidi" w:hAnsiTheme="minorBidi"/>
          <w:i/>
          <w:iCs/>
          <w:sz w:val="21"/>
          <w:szCs w:val="21"/>
          <w:lang w:bidi="en-US"/>
        </w:rPr>
        <w:t>x</w:t>
      </w:r>
      <w:r w:rsidRPr="00E63C9E">
        <w:rPr>
          <w:rFonts w:asciiTheme="minorBidi" w:hAnsiTheme="minorBidi"/>
          <w:i/>
          <w:iCs/>
          <w:sz w:val="21"/>
          <w:szCs w:val="21"/>
          <w:vertAlign w:val="subscript"/>
          <w:lang w:bidi="en-US"/>
        </w:rPr>
        <w:t xml:space="preserve">i </w:t>
      </w:r>
      <w:r w:rsidRPr="00E63C9E">
        <w:rPr>
          <w:rFonts w:asciiTheme="minorBidi" w:hAnsiTheme="minorBidi"/>
          <w:sz w:val="21"/>
          <w:szCs w:val="21"/>
          <w:lang w:bidi="en-US"/>
        </w:rPr>
        <w:t xml:space="preserve">and </w:t>
      </w:r>
      <w:r w:rsidRPr="00E63C9E">
        <w:rPr>
          <w:rFonts w:asciiTheme="minorBidi" w:hAnsiTheme="minorBidi"/>
          <w:i/>
          <w:iCs/>
          <w:sz w:val="21"/>
          <w:szCs w:val="21"/>
          <w:lang w:bidi="en-US"/>
        </w:rPr>
        <w:t>x</w:t>
      </w:r>
      <w:r w:rsidRPr="00E63C9E">
        <w:rPr>
          <w:rFonts w:asciiTheme="minorBidi" w:hAnsiTheme="minorBidi"/>
          <w:i/>
          <w:iCs/>
          <w:sz w:val="21"/>
          <w:szCs w:val="21"/>
          <w:vertAlign w:val="subscript"/>
          <w:lang w:bidi="en-US"/>
        </w:rPr>
        <w:t>ii</w:t>
      </w:r>
      <w:r w:rsidRPr="00E63C9E">
        <w:rPr>
          <w:rFonts w:asciiTheme="minorBidi" w:hAnsiTheme="minorBidi"/>
          <w:sz w:val="21"/>
          <w:szCs w:val="21"/>
          <w:vertAlign w:val="subscript"/>
          <w:lang w:bidi="en-US"/>
        </w:rPr>
        <w:t xml:space="preserve"> </w:t>
      </w:r>
      <w:r w:rsidRPr="00E63C9E">
        <w:rPr>
          <w:rFonts w:asciiTheme="minorBidi" w:hAnsiTheme="minorBidi"/>
          <w:sz w:val="21"/>
          <w:szCs w:val="21"/>
          <w:lang w:bidi="en-US"/>
        </w:rPr>
        <w:t>are the predictors using the top 5 NDSI without and with species as input feature, respectively. RF, SVM, and XGB stand for random forest, support vector machine, and extreme gradient boosting algorithms.</w:t>
      </w:r>
    </w:p>
    <w:p w14:paraId="5FEC40D4" w14:textId="77777777" w:rsidR="00073B2A" w:rsidRPr="004E0A0D" w:rsidRDefault="00073B2A" w:rsidP="0084112C">
      <w:pPr>
        <w:spacing w:line="360" w:lineRule="auto"/>
        <w:jc w:val="both"/>
        <w:rPr>
          <w:rFonts w:asciiTheme="minorBidi" w:hAnsiTheme="minorBidi"/>
          <w:i/>
          <w:lang w:bidi="en-US"/>
        </w:rPr>
      </w:pPr>
    </w:p>
    <w:p w14:paraId="0D043ACB" w14:textId="6E44C952" w:rsidR="00073B2A" w:rsidRPr="004E0A0D" w:rsidRDefault="00073B2A" w:rsidP="0084112C">
      <w:pPr>
        <w:pStyle w:val="2"/>
        <w:jc w:val="both"/>
        <w:rPr>
          <w:rFonts w:asciiTheme="minorBidi" w:hAnsiTheme="minorBidi"/>
          <w:lang w:bidi="en-US"/>
        </w:rPr>
      </w:pPr>
      <w:bookmarkStart w:id="738" w:name="_Toc200519672"/>
      <w:r w:rsidRPr="004E0A0D">
        <w:rPr>
          <w:rFonts w:asciiTheme="minorBidi" w:hAnsiTheme="minorBidi"/>
          <w:lang w:bidi="en-US"/>
        </w:rPr>
        <w:t>3.3. Statistical analysis</w:t>
      </w:r>
      <w:bookmarkEnd w:id="738"/>
    </w:p>
    <w:p w14:paraId="7650248E" w14:textId="1221FB75"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The ground-truth </w:t>
      </w:r>
      <w:proofErr w:type="spellStart"/>
      <w:r w:rsidRPr="004E0A0D">
        <w:rPr>
          <w:rFonts w:asciiTheme="minorBidi" w:hAnsiTheme="minorBidi"/>
          <w:i/>
          <w:iCs/>
          <w:lang w:bidi="en-US"/>
        </w:rPr>
        <w:t>ψ</w:t>
      </w:r>
      <w:r w:rsidRPr="004E0A0D">
        <w:rPr>
          <w:rFonts w:asciiTheme="minorBidi" w:hAnsiTheme="minorBidi"/>
          <w:vertAlign w:val="subscript"/>
          <w:lang w:bidi="en-US"/>
        </w:rPr>
        <w:t>leaf</w:t>
      </w:r>
      <w:proofErr w:type="spellEnd"/>
      <w:r w:rsidRPr="004E0A0D">
        <w:rPr>
          <w:rFonts w:asciiTheme="minorBidi" w:hAnsiTheme="minorBidi"/>
          <w:lang w:bidi="en-US"/>
        </w:rPr>
        <w:t xml:space="preserve"> measurements were tested for normality </w:t>
      </w:r>
      <w:del w:id="739" w:author="David Helman" w:date="2025-06-09T14:00:00Z">
        <w:r w:rsidRPr="004E0A0D" w:rsidDel="00933727">
          <w:rPr>
            <w:rFonts w:asciiTheme="minorBidi" w:hAnsiTheme="minorBidi"/>
            <w:lang w:bidi="en-US"/>
          </w:rPr>
          <w:delText>at</w:delText>
        </w:r>
      </w:del>
      <w:ins w:id="740" w:author="David Helman" w:date="2025-06-09T14:00:00Z">
        <w:r w:rsidR="00933727">
          <w:rPr>
            <w:rFonts w:asciiTheme="minorBidi" w:hAnsiTheme="minorBidi"/>
            <w:lang w:bidi="en-US"/>
          </w:rPr>
          <w:t>using a</w:t>
        </w:r>
      </w:ins>
      <w:r w:rsidRPr="004E0A0D">
        <w:rPr>
          <w:rFonts w:asciiTheme="minorBidi" w:hAnsiTheme="minorBidi"/>
          <w:lang w:bidi="en-US"/>
        </w:rPr>
        <w:t xml:space="preserve"> </w:t>
      </w:r>
      <w:r w:rsidRPr="00933727">
        <w:rPr>
          <w:rFonts w:asciiTheme="minorBidi" w:hAnsiTheme="minorBidi"/>
          <w:i/>
          <w:iCs/>
          <w:lang w:bidi="en-US"/>
          <w:rPrChange w:id="741" w:author="David Helman" w:date="2025-06-09T14:00:00Z">
            <w:rPr>
              <w:rFonts w:asciiTheme="minorBidi" w:hAnsiTheme="minorBidi"/>
              <w:lang w:bidi="en-US"/>
            </w:rPr>
          </w:rPrChange>
        </w:rPr>
        <w:t>p</w:t>
      </w:r>
      <w:ins w:id="742" w:author="David Helman" w:date="2025-06-09T14:00:00Z">
        <w:r w:rsidR="00933727">
          <w:rPr>
            <w:rFonts w:asciiTheme="minorBidi" w:hAnsiTheme="minorBidi"/>
            <w:lang w:bidi="en-US"/>
          </w:rPr>
          <w:t>-value</w:t>
        </w:r>
      </w:ins>
      <w:r w:rsidRPr="004E0A0D">
        <w:rPr>
          <w:rFonts w:asciiTheme="minorBidi" w:hAnsiTheme="minorBidi"/>
          <w:lang w:bidi="en-US"/>
        </w:rPr>
        <w:t xml:space="preserve"> </w:t>
      </w:r>
      <w:ins w:id="743" w:author="David Helman" w:date="2025-06-09T14:00:00Z">
        <w:r w:rsidR="00933727">
          <w:rPr>
            <w:rFonts w:asciiTheme="minorBidi" w:hAnsiTheme="minorBidi"/>
            <w:lang w:bidi="en-US"/>
          </w:rPr>
          <w:t>of</w:t>
        </w:r>
      </w:ins>
      <w:r w:rsidRPr="004E0A0D">
        <w:rPr>
          <w:rFonts w:asciiTheme="minorBidi" w:hAnsiTheme="minorBidi"/>
          <w:lang w:bidi="en-US"/>
        </w:rPr>
        <w:t xml:space="preserve">&gt; 0.05 </w:t>
      </w:r>
      <w:del w:id="744" w:author="David Helman" w:date="2025-06-09T13:59:00Z">
        <w:r w:rsidRPr="004E0A0D" w:rsidDel="00933727">
          <w:rPr>
            <w:rFonts w:asciiTheme="minorBidi" w:hAnsiTheme="minorBidi"/>
            <w:lang w:bidi="en-US"/>
          </w:rPr>
          <w:delText xml:space="preserve">sample </w:delText>
        </w:r>
      </w:del>
      <w:r w:rsidRPr="004E0A0D">
        <w:rPr>
          <w:rFonts w:asciiTheme="minorBidi" w:hAnsiTheme="minorBidi"/>
          <w:lang w:bidi="en-US"/>
        </w:rPr>
        <w:t xml:space="preserve">with the Shapiro–Wilk test </w:t>
      </w:r>
      <w:del w:id="745" w:author="David Helman" w:date="2025-06-09T13:59:00Z">
        <w:r w:rsidRPr="004E0A0D" w:rsidDel="00933727">
          <w:rPr>
            <w:rFonts w:asciiTheme="minorBidi" w:hAnsiTheme="minorBidi"/>
            <w:lang w:bidi="en-US"/>
          </w:rPr>
          <w:delText>using the</w:delText>
        </w:r>
      </w:del>
      <w:ins w:id="746" w:author="David Helman" w:date="2025-06-09T13:59:00Z">
        <w:r w:rsidR="00933727">
          <w:rPr>
            <w:rFonts w:asciiTheme="minorBidi" w:hAnsiTheme="minorBidi"/>
            <w:lang w:bidi="en-US"/>
          </w:rPr>
          <w:t>in</w:t>
        </w:r>
      </w:ins>
      <w:r w:rsidRPr="004E0A0D">
        <w:rPr>
          <w:rFonts w:asciiTheme="minorBidi" w:hAnsiTheme="minorBidi"/>
          <w:lang w:bidi="en-US"/>
        </w:rPr>
        <w:t xml:space="preserve"> JMP 17 Pro statistical software (SAS Institute). All test for statistical significance of model performance was performed within the Python pipeline at </w:t>
      </w:r>
      <w:r w:rsidRPr="00933727">
        <w:rPr>
          <w:rFonts w:asciiTheme="minorBidi" w:hAnsiTheme="minorBidi"/>
          <w:i/>
          <w:iCs/>
          <w:lang w:bidi="en-US"/>
          <w:rPrChange w:id="747" w:author="David Helman" w:date="2025-06-09T14:00:00Z">
            <w:rPr>
              <w:rFonts w:asciiTheme="minorBidi" w:hAnsiTheme="minorBidi"/>
              <w:lang w:bidi="en-US"/>
            </w:rPr>
          </w:rPrChange>
        </w:rPr>
        <w:t>p</w:t>
      </w:r>
      <w:r w:rsidRPr="004E0A0D">
        <w:rPr>
          <w:rFonts w:asciiTheme="minorBidi" w:hAnsiTheme="minorBidi"/>
          <w:lang w:bidi="en-US"/>
        </w:rPr>
        <w:t xml:space="preserve"> &lt; 0.05.</w:t>
      </w:r>
    </w:p>
    <w:p w14:paraId="54A29DBB" w14:textId="10C608F5" w:rsidR="00073B2A" w:rsidRPr="004E0A0D" w:rsidRDefault="00073B2A" w:rsidP="0084112C">
      <w:pPr>
        <w:spacing w:line="360" w:lineRule="auto"/>
        <w:jc w:val="both"/>
        <w:rPr>
          <w:rFonts w:asciiTheme="minorBidi" w:hAnsiTheme="minorBidi"/>
        </w:rPr>
      </w:pPr>
    </w:p>
    <w:p w14:paraId="0F695ABA" w14:textId="77777777" w:rsidR="004E0A0D" w:rsidRDefault="004E0A0D" w:rsidP="0084112C">
      <w:pPr>
        <w:spacing w:after="160" w:line="259" w:lineRule="auto"/>
        <w:rPr>
          <w:rFonts w:asciiTheme="minorBidi" w:hAnsiTheme="minorBidi"/>
          <w:b/>
          <w:bCs/>
          <w:lang w:bidi="en-US"/>
        </w:rPr>
      </w:pPr>
      <w:r>
        <w:rPr>
          <w:rFonts w:asciiTheme="minorBidi" w:hAnsiTheme="minorBidi"/>
          <w:lang w:bidi="en-US"/>
        </w:rPr>
        <w:br w:type="page"/>
      </w:r>
    </w:p>
    <w:p w14:paraId="5B3D926B" w14:textId="5668D968" w:rsidR="00073B2A" w:rsidRPr="004E0A0D" w:rsidRDefault="00073B2A" w:rsidP="00F6427D">
      <w:pPr>
        <w:pStyle w:val="1"/>
        <w:rPr>
          <w:lang w:bidi="en-US"/>
        </w:rPr>
      </w:pPr>
      <w:bookmarkStart w:id="748" w:name="_Toc200519673"/>
      <w:r w:rsidRPr="004E0A0D">
        <w:rPr>
          <w:lang w:bidi="en-US"/>
        </w:rPr>
        <w:lastRenderedPageBreak/>
        <w:t>4. Results</w:t>
      </w:r>
      <w:bookmarkEnd w:id="748"/>
    </w:p>
    <w:p w14:paraId="6426F147" w14:textId="77777777" w:rsidR="00073B2A" w:rsidRPr="004E0A0D" w:rsidRDefault="00073B2A" w:rsidP="0084112C">
      <w:pPr>
        <w:pStyle w:val="2"/>
        <w:jc w:val="both"/>
        <w:rPr>
          <w:rFonts w:asciiTheme="minorBidi" w:hAnsiTheme="minorBidi"/>
          <w:lang w:bidi="en-US"/>
        </w:rPr>
      </w:pPr>
      <w:bookmarkStart w:id="749" w:name="_Toc200519674"/>
      <w:r w:rsidRPr="004E0A0D">
        <w:rPr>
          <w:rFonts w:asciiTheme="minorBidi" w:hAnsiTheme="minorBidi"/>
          <w:lang w:bidi="en-US"/>
        </w:rPr>
        <w:t>4.1. Leaf Water Potential Dynamics and Correlation with Spectral Indices</w:t>
      </w:r>
      <w:bookmarkEnd w:id="749"/>
    </w:p>
    <w:p w14:paraId="45032BE6" w14:textId="41F38003" w:rsidR="00073B2A" w:rsidRPr="004E0A0D" w:rsidRDefault="00073B2A">
      <w:pPr>
        <w:spacing w:after="120" w:line="360" w:lineRule="auto"/>
        <w:jc w:val="both"/>
        <w:rPr>
          <w:rFonts w:asciiTheme="minorBidi" w:hAnsiTheme="minorBidi"/>
          <w:lang w:bidi="en-US"/>
        </w:rPr>
        <w:pPrChange w:id="750" w:author="fishman netanel" w:date="2025-06-10T15:01:00Z">
          <w:pPr>
            <w:spacing w:after="180" w:line="360" w:lineRule="auto"/>
            <w:jc w:val="both"/>
          </w:pPr>
        </w:pPrChange>
      </w:pPr>
      <w:r w:rsidRPr="004E0A0D">
        <w:rPr>
          <w:rFonts w:asciiTheme="minorBidi" w:hAnsiTheme="minorBidi"/>
          <w:lang w:bidi="en-US"/>
        </w:rPr>
        <w:t xml:space="preserve">Observed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the five species fluctuated between –1 MPa and –5 MPa and differed in magnitude as well as in their dynamics along the year (Fig. 5). For example, Pine (</w:t>
      </w:r>
      <w:r w:rsidRPr="004E0A0D">
        <w:rPr>
          <w:rFonts w:asciiTheme="minorBidi" w:hAnsiTheme="minorBidi"/>
          <w:i/>
          <w:iCs/>
          <w:lang w:bidi="en-US"/>
        </w:rPr>
        <w:t xml:space="preserve">Pinus </w:t>
      </w:r>
      <w:proofErr w:type="spellStart"/>
      <w:r w:rsidRPr="004E0A0D">
        <w:rPr>
          <w:rFonts w:asciiTheme="minorBidi" w:hAnsiTheme="minorBidi"/>
          <w:i/>
          <w:iCs/>
          <w:lang w:bidi="en-US"/>
        </w:rPr>
        <w:t>halepensis</w:t>
      </w:r>
      <w:proofErr w:type="spellEnd"/>
      <w:r w:rsidRPr="004E0A0D">
        <w:rPr>
          <w:rFonts w:asciiTheme="minorBidi" w:hAnsiTheme="minorBidi"/>
          <w:lang w:bidi="en-US"/>
        </w:rPr>
        <w:t xml:space="preserve">) had overall the lowest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with an averaged value of –2.56 MPa over the year. Pine was also the species with the lowest inter-annual variance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along with the Carob (</w:t>
      </w:r>
      <w:r w:rsidRPr="004E0A0D">
        <w:rPr>
          <w:rFonts w:asciiTheme="minorBidi" w:hAnsiTheme="minorBidi"/>
          <w:i/>
          <w:iCs/>
          <w:lang w:bidi="en-US"/>
        </w:rPr>
        <w:t>Ceratonia siliqua</w:t>
      </w:r>
      <w:r w:rsidRPr="004E0A0D">
        <w:rPr>
          <w:rFonts w:asciiTheme="minorBidi" w:hAnsiTheme="minorBidi"/>
          <w:lang w:bidi="en-US"/>
        </w:rPr>
        <w:t>). In contrast, Cypress (</w:t>
      </w:r>
      <w:r w:rsidRPr="004E0A0D">
        <w:rPr>
          <w:rFonts w:asciiTheme="minorBidi" w:hAnsiTheme="minorBidi"/>
          <w:i/>
          <w:iCs/>
          <w:lang w:bidi="en-US"/>
        </w:rPr>
        <w:t>Cupressus sempervirens</w:t>
      </w:r>
      <w:r w:rsidRPr="004E0A0D">
        <w:rPr>
          <w:rFonts w:asciiTheme="minorBidi" w:hAnsiTheme="minorBidi"/>
          <w:lang w:bidi="en-US"/>
        </w:rPr>
        <w:t>) and Pistacia (</w:t>
      </w:r>
      <w:r w:rsidRPr="004E0A0D">
        <w:rPr>
          <w:rFonts w:asciiTheme="minorBidi" w:hAnsiTheme="minorBidi"/>
          <w:i/>
          <w:iCs/>
          <w:lang w:bidi="en-US"/>
        </w:rPr>
        <w:t>Pistacia</w:t>
      </w:r>
      <w:r w:rsidRPr="004E0A0D">
        <w:rPr>
          <w:rFonts w:asciiTheme="minorBidi" w:hAnsiTheme="minorBidi"/>
          <w:lang w:bidi="en-US"/>
        </w:rPr>
        <w:t xml:space="preserve"> </w:t>
      </w:r>
      <w:r w:rsidRPr="004E0A0D">
        <w:rPr>
          <w:rFonts w:asciiTheme="minorBidi" w:hAnsiTheme="minorBidi"/>
          <w:i/>
          <w:iCs/>
          <w:lang w:bidi="en-US"/>
        </w:rPr>
        <w:t>sempervirens</w:t>
      </w:r>
      <w:r w:rsidRPr="004E0A0D">
        <w:rPr>
          <w:rFonts w:asciiTheme="minorBidi" w:hAnsiTheme="minorBidi"/>
          <w:lang w:bidi="en-US"/>
        </w:rPr>
        <w:t xml:space="preserve">) had the largest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variance over the year, reaching a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as low as –4.5 MPa</w:t>
      </w:r>
      <w:r w:rsidR="00F849B2">
        <w:rPr>
          <w:rFonts w:asciiTheme="minorBidi" w:hAnsiTheme="minorBidi"/>
          <w:lang w:bidi="en-US"/>
        </w:rPr>
        <w:t xml:space="preserve"> during the dry months</w:t>
      </w:r>
      <w:r w:rsidRPr="004E0A0D">
        <w:rPr>
          <w:rFonts w:asciiTheme="minorBidi" w:hAnsiTheme="minorBidi"/>
          <w:lang w:bidi="en-US"/>
        </w:rPr>
        <w:t>.</w:t>
      </w:r>
    </w:p>
    <w:p w14:paraId="25B8011B" w14:textId="77777777" w:rsidR="00073B2A" w:rsidRPr="004E0A0D" w:rsidRDefault="00073B2A">
      <w:pPr>
        <w:spacing w:line="360" w:lineRule="auto"/>
        <w:jc w:val="center"/>
        <w:rPr>
          <w:rFonts w:asciiTheme="minorBidi" w:hAnsiTheme="minorBidi"/>
          <w:lang w:bidi="en-US"/>
        </w:rPr>
        <w:pPrChange w:id="751" w:author="fishman netanel" w:date="2025-06-10T15:01:00Z">
          <w:pPr>
            <w:spacing w:line="360" w:lineRule="auto"/>
            <w:jc w:val="both"/>
          </w:pPr>
        </w:pPrChange>
      </w:pPr>
      <w:r w:rsidRPr="004E0A0D">
        <w:rPr>
          <w:rFonts w:asciiTheme="minorBidi" w:hAnsiTheme="minorBidi"/>
          <w:noProof/>
          <w:lang w:bidi="en-US"/>
        </w:rPr>
        <w:drawing>
          <wp:inline distT="0" distB="0" distL="0" distR="0" wp14:anchorId="5F767195" wp14:editId="697CD42A">
            <wp:extent cx="5805890" cy="5275774"/>
            <wp:effectExtent l="0" t="0" r="0" b="0"/>
            <wp:docPr id="511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35308" name=""/>
                    <pic:cNvPicPr/>
                  </pic:nvPicPr>
                  <pic:blipFill>
                    <a:blip r:embed="rId16"/>
                    <a:stretch>
                      <a:fillRect/>
                    </a:stretch>
                  </pic:blipFill>
                  <pic:spPr>
                    <a:xfrm>
                      <a:off x="0" y="0"/>
                      <a:ext cx="5821593" cy="5290044"/>
                    </a:xfrm>
                    <a:prstGeom prst="rect">
                      <a:avLst/>
                    </a:prstGeom>
                  </pic:spPr>
                </pic:pic>
              </a:graphicData>
            </a:graphic>
          </wp:inline>
        </w:drawing>
      </w:r>
    </w:p>
    <w:p w14:paraId="1F0F2787" w14:textId="791BBB08" w:rsidR="00073B2A" w:rsidRPr="00E63C9E" w:rsidRDefault="00073B2A" w:rsidP="0084112C">
      <w:pPr>
        <w:jc w:val="both"/>
        <w:rPr>
          <w:rFonts w:asciiTheme="minorBidi" w:hAnsiTheme="minorBidi"/>
          <w:sz w:val="21"/>
          <w:szCs w:val="21"/>
          <w:lang w:bidi="en-US"/>
        </w:rPr>
      </w:pPr>
      <w:r w:rsidRPr="00E63C9E">
        <w:rPr>
          <w:rFonts w:asciiTheme="minorBidi" w:hAnsiTheme="minorBidi"/>
          <w:b/>
          <w:sz w:val="21"/>
          <w:szCs w:val="21"/>
          <w:lang w:bidi="en-US"/>
        </w:rPr>
        <w:t xml:space="preserve">Figure 5. </w:t>
      </w:r>
      <w:r w:rsidRPr="00E63C9E">
        <w:rPr>
          <w:rFonts w:asciiTheme="minorBidi" w:hAnsiTheme="minorBidi"/>
          <w:sz w:val="21"/>
          <w:szCs w:val="21"/>
          <w:lang w:bidi="en-US"/>
        </w:rPr>
        <w:t xml:space="preserve">Seasonal variation of </w:t>
      </w:r>
      <m:oMath>
        <m:r>
          <w:rPr>
            <w:rFonts w:ascii="Cambria Math" w:hAnsi="Cambria Math"/>
            <w:sz w:val="21"/>
            <w:szCs w:val="21"/>
            <w:lang w:bidi="en-US"/>
          </w:rPr>
          <m:t>ψ</m:t>
        </m:r>
      </m:oMath>
      <w:r w:rsidRPr="00E63C9E">
        <w:rPr>
          <w:rFonts w:asciiTheme="minorBidi" w:hAnsiTheme="minorBidi"/>
          <w:sz w:val="21"/>
          <w:szCs w:val="21"/>
          <w:vertAlign w:val="subscript"/>
          <w:lang w:bidi="en-US"/>
        </w:rPr>
        <w:t>leaf</w:t>
      </w:r>
      <w:r w:rsidRPr="00E63C9E">
        <w:rPr>
          <w:rFonts w:asciiTheme="minorBidi" w:hAnsiTheme="minorBidi"/>
          <w:sz w:val="21"/>
          <w:szCs w:val="21"/>
          <w:lang w:bidi="en-US"/>
        </w:rPr>
        <w:t xml:space="preserve"> throughout the study period across the five key woody species: (</w:t>
      </w:r>
      <w:r w:rsidRPr="00E63C9E">
        <w:rPr>
          <w:rFonts w:asciiTheme="minorBidi" w:hAnsiTheme="minorBidi"/>
          <w:b/>
          <w:bCs/>
          <w:sz w:val="21"/>
          <w:szCs w:val="21"/>
          <w:lang w:bidi="en-US"/>
        </w:rPr>
        <w:t>a</w:t>
      </w:r>
      <w:r w:rsidRPr="00E63C9E">
        <w:rPr>
          <w:rFonts w:asciiTheme="minorBidi" w:hAnsiTheme="minorBidi"/>
          <w:sz w:val="21"/>
          <w:szCs w:val="21"/>
          <w:lang w:bidi="en-US"/>
        </w:rPr>
        <w:t>) Pine, (</w:t>
      </w:r>
      <w:r w:rsidRPr="00E63C9E">
        <w:rPr>
          <w:rFonts w:asciiTheme="minorBidi" w:hAnsiTheme="minorBidi"/>
          <w:b/>
          <w:bCs/>
          <w:sz w:val="21"/>
          <w:szCs w:val="21"/>
          <w:lang w:bidi="en-US"/>
        </w:rPr>
        <w:t>b</w:t>
      </w:r>
      <w:r w:rsidRPr="00E63C9E">
        <w:rPr>
          <w:rFonts w:asciiTheme="minorBidi" w:hAnsiTheme="minorBidi"/>
          <w:sz w:val="21"/>
          <w:szCs w:val="21"/>
          <w:lang w:bidi="en-US"/>
        </w:rPr>
        <w:t>) Oak, (</w:t>
      </w:r>
      <w:r w:rsidRPr="00E63C9E">
        <w:rPr>
          <w:rFonts w:asciiTheme="minorBidi" w:hAnsiTheme="minorBidi"/>
          <w:b/>
          <w:bCs/>
          <w:sz w:val="21"/>
          <w:szCs w:val="21"/>
          <w:lang w:bidi="en-US"/>
        </w:rPr>
        <w:t>c</w:t>
      </w:r>
      <w:r w:rsidRPr="00E63C9E">
        <w:rPr>
          <w:rFonts w:asciiTheme="minorBidi" w:hAnsiTheme="minorBidi"/>
          <w:sz w:val="21"/>
          <w:szCs w:val="21"/>
          <w:lang w:bidi="en-US"/>
        </w:rPr>
        <w:t>) Cypress, (</w:t>
      </w:r>
      <w:r w:rsidRPr="00E63C9E">
        <w:rPr>
          <w:rFonts w:asciiTheme="minorBidi" w:hAnsiTheme="minorBidi"/>
          <w:b/>
          <w:bCs/>
          <w:sz w:val="21"/>
          <w:szCs w:val="21"/>
          <w:lang w:bidi="en-US"/>
        </w:rPr>
        <w:t>d</w:t>
      </w:r>
      <w:r w:rsidRPr="00E63C9E">
        <w:rPr>
          <w:rFonts w:asciiTheme="minorBidi" w:hAnsiTheme="minorBidi"/>
          <w:sz w:val="21"/>
          <w:szCs w:val="21"/>
          <w:lang w:bidi="en-US"/>
        </w:rPr>
        <w:t>) Carob, and (</w:t>
      </w:r>
      <w:r w:rsidRPr="00E63C9E">
        <w:rPr>
          <w:rFonts w:asciiTheme="minorBidi" w:hAnsiTheme="minorBidi"/>
          <w:b/>
          <w:bCs/>
          <w:sz w:val="21"/>
          <w:szCs w:val="21"/>
          <w:lang w:bidi="en-US"/>
        </w:rPr>
        <w:t>e</w:t>
      </w:r>
      <w:r w:rsidRPr="00E63C9E">
        <w:rPr>
          <w:rFonts w:asciiTheme="minorBidi" w:hAnsiTheme="minorBidi"/>
          <w:sz w:val="21"/>
          <w:szCs w:val="21"/>
          <w:lang w:bidi="en-US"/>
        </w:rPr>
        <w:t xml:space="preserve">) Pistacia. Each boxplot represents the interquartile range (IQR), with the horizontal line within each box indicating the median and the white diamond symbol the mean. Whiskers extend to the lowest and highest </w:t>
      </w:r>
      <m:oMath>
        <m:r>
          <w:rPr>
            <w:rFonts w:ascii="Cambria Math" w:hAnsi="Cambria Math"/>
            <w:sz w:val="21"/>
            <w:szCs w:val="21"/>
            <w:lang w:bidi="en-US"/>
          </w:rPr>
          <m:t>ψ</m:t>
        </m:r>
      </m:oMath>
      <w:r w:rsidRPr="00E63C9E">
        <w:rPr>
          <w:rFonts w:asciiTheme="minorBidi" w:hAnsiTheme="minorBidi"/>
          <w:sz w:val="21"/>
          <w:szCs w:val="21"/>
          <w:vertAlign w:val="subscript"/>
          <w:lang w:bidi="en-US"/>
        </w:rPr>
        <w:t>leaf</w:t>
      </w:r>
      <w:r w:rsidRPr="00E63C9E">
        <w:rPr>
          <w:rFonts w:asciiTheme="minorBidi" w:hAnsiTheme="minorBidi"/>
          <w:sz w:val="21"/>
          <w:szCs w:val="21"/>
          <w:lang w:bidi="en-US"/>
        </w:rPr>
        <w:t xml:space="preserve"> within 1.5 times the IQR, and outliers are displayed as individual points. The horizontal grey dashed line represents the mean value throughout the study period, with its value in MPa next to the line. The pink shaded strips represent dry periods within the year.</w:t>
      </w:r>
    </w:p>
    <w:p w14:paraId="236C1ACB" w14:textId="1BC6FA9E"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lastRenderedPageBreak/>
        <w:t>Of the twelve known spectral indices, the best linear relationship was achieved with NDVI for Cypress (</w:t>
      </w:r>
      <w:r w:rsidRPr="004E0A0D">
        <w:rPr>
          <w:rFonts w:asciiTheme="minorBidi" w:hAnsiTheme="minorBidi"/>
        </w:rPr>
        <w:t>Pearson’s R = 0.86</w:t>
      </w:r>
      <w:r w:rsidRPr="004E0A0D">
        <w:rPr>
          <w:rFonts w:asciiTheme="minorBidi" w:hAnsiTheme="minorBidi"/>
          <w:lang w:bidi="en-US"/>
        </w:rPr>
        <w:t xml:space="preserve">), while the other indices displayed only moderate to weak correlations with </w:t>
      </w:r>
      <w:bookmarkStart w:id="752" w:name="OLE_LINK19"/>
      <m:oMath>
        <m:r>
          <w:rPr>
            <w:rFonts w:ascii="Cambria Math" w:hAnsi="Cambria Math"/>
            <w:lang w:bidi="en-US"/>
          </w:rPr>
          <m:t>ψ</m:t>
        </m:r>
      </m:oMath>
      <w:r w:rsidRPr="004E0A0D">
        <w:rPr>
          <w:rFonts w:asciiTheme="minorBidi" w:hAnsiTheme="minorBidi"/>
          <w:vertAlign w:val="subscript"/>
          <w:lang w:bidi="en-US"/>
        </w:rPr>
        <w:t>leaf</w:t>
      </w:r>
      <w:bookmarkEnd w:id="752"/>
      <w:r w:rsidRPr="004E0A0D">
        <w:rPr>
          <w:rFonts w:asciiTheme="minorBidi" w:hAnsiTheme="minorBidi"/>
          <w:lang w:bidi="en-US"/>
        </w:rPr>
        <w:t xml:space="preserve">. Pearson’s correlations </w:t>
      </w:r>
      <w:ins w:id="753" w:author="David Helman" w:date="2025-06-09T14:01:00Z">
        <w:r w:rsidR="00933727" w:rsidRPr="00933727">
          <w:rPr>
            <w:rFonts w:asciiTheme="minorBidi" w:hAnsiTheme="minorBidi"/>
            <w:lang w:bidi="en-US"/>
          </w:rPr>
          <w:t xml:space="preserve">indicate that some indices exhibited positive linear relationships with </w:t>
        </w:r>
      </w:ins>
      <m:oMath>
        <m:r>
          <w:ins w:id="754" w:author="David Helman" w:date="2025-06-09T14:01:00Z">
            <w:rPr>
              <w:rFonts w:ascii="Cambria Math" w:hAnsi="Cambria Math"/>
              <w:lang w:bidi="en-US"/>
            </w:rPr>
            <m:t>ψ</m:t>
          </w:ins>
        </m:r>
      </m:oMath>
      <w:ins w:id="755" w:author="David Helman" w:date="2025-06-09T14:01:00Z">
        <w:r w:rsidR="00933727" w:rsidRPr="004E0A0D">
          <w:rPr>
            <w:rFonts w:asciiTheme="minorBidi" w:hAnsiTheme="minorBidi"/>
            <w:vertAlign w:val="subscript"/>
            <w:lang w:bidi="en-US"/>
          </w:rPr>
          <w:t>leaf</w:t>
        </w:r>
        <w:r w:rsidR="00933727" w:rsidRPr="00933727">
          <w:rPr>
            <w:rFonts w:asciiTheme="minorBidi" w:hAnsiTheme="minorBidi"/>
            <w:lang w:bidi="en-US"/>
          </w:rPr>
          <w:t>, while others showed negative linear relationships (Table</w:t>
        </w:r>
      </w:ins>
      <w:del w:id="756" w:author="David Helman" w:date="2025-06-09T14:01:00Z">
        <w:r w:rsidRPr="004E0A0D" w:rsidDel="00933727">
          <w:rPr>
            <w:rFonts w:asciiTheme="minorBidi" w:hAnsiTheme="minorBidi"/>
            <w:lang w:bidi="en-US"/>
          </w:rPr>
          <w:delText xml:space="preserve">show that some indices had positive and some had negative linear relationships with </w:delText>
        </w:r>
      </w:del>
      <m:oMath>
        <m:r>
          <w:del w:id="757" w:author="David Helman" w:date="2025-06-09T14:01:00Z">
            <w:rPr>
              <w:rFonts w:ascii="Cambria Math" w:hAnsi="Cambria Math"/>
              <w:lang w:bidi="en-US"/>
            </w:rPr>
            <m:t>ψ</m:t>
          </w:del>
        </m:r>
      </m:oMath>
      <w:del w:id="758" w:author="David Helman" w:date="2025-06-09T14:01:00Z">
        <w:r w:rsidRPr="004E0A0D" w:rsidDel="00933727">
          <w:rPr>
            <w:rFonts w:asciiTheme="minorBidi" w:hAnsiTheme="minorBidi"/>
            <w:vertAlign w:val="subscript"/>
            <w:lang w:bidi="en-US"/>
          </w:rPr>
          <w:delText>leaf</w:delText>
        </w:r>
        <w:r w:rsidRPr="004E0A0D" w:rsidDel="00933727">
          <w:rPr>
            <w:rFonts w:asciiTheme="minorBidi" w:hAnsiTheme="minorBidi"/>
            <w:lang w:bidi="en-US"/>
          </w:rPr>
          <w:delText xml:space="preserve"> (Table</w:delText>
        </w:r>
      </w:del>
      <w:r w:rsidRPr="004E0A0D">
        <w:rPr>
          <w:rFonts w:asciiTheme="minorBidi" w:hAnsiTheme="minorBidi"/>
          <w:lang w:bidi="en-US"/>
        </w:rPr>
        <w:t xml:space="preserve"> 2). The correlations did not improve when the best NDSI was used against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(with bands 750 nm and 680 nm; Table 2). When considering all specie</w:t>
      </w:r>
      <w:ins w:id="759" w:author="David Helman" w:date="2025-06-09T14:03:00Z">
        <w:r w:rsidR="00933727">
          <w:rPr>
            <w:rFonts w:asciiTheme="minorBidi" w:hAnsiTheme="minorBidi"/>
            <w:lang w:bidi="en-US"/>
          </w:rPr>
          <w:t>s</w:t>
        </w:r>
      </w:ins>
      <w:del w:id="760" w:author="David Helman" w:date="2025-06-09T14:03:00Z">
        <w:r w:rsidRPr="004E0A0D" w:rsidDel="00933727">
          <w:rPr>
            <w:rFonts w:asciiTheme="minorBidi" w:hAnsiTheme="minorBidi"/>
            <w:lang w:bidi="en-US"/>
          </w:rPr>
          <w:delText>s</w:delText>
        </w:r>
      </w:del>
      <w:r w:rsidRPr="004E0A0D">
        <w:rPr>
          <w:rFonts w:asciiTheme="minorBidi" w:hAnsiTheme="minorBidi"/>
          <w:lang w:bidi="en-US"/>
        </w:rPr>
        <w:t xml:space="preserve">, the linear models with </w:t>
      </w:r>
      <w:del w:id="761" w:author="David Helman" w:date="2025-06-09T14:02:00Z">
        <w:r w:rsidRPr="004E0A0D" w:rsidDel="00933727">
          <w:rPr>
            <w:rFonts w:asciiTheme="minorBidi" w:hAnsiTheme="minorBidi"/>
            <w:lang w:bidi="en-US"/>
          </w:rPr>
          <w:delText xml:space="preserve">the </w:delText>
        </w:r>
      </w:del>
      <w:r w:rsidRPr="004E0A0D">
        <w:rPr>
          <w:rFonts w:asciiTheme="minorBidi" w:hAnsiTheme="minorBidi"/>
          <w:lang w:bidi="en-US"/>
        </w:rPr>
        <w:t xml:space="preserve">spectral indices </w:t>
      </w:r>
      <w:del w:id="762" w:author="David Helman" w:date="2025-06-09T14:02:00Z">
        <w:r w:rsidRPr="004E0A0D" w:rsidDel="00933727">
          <w:rPr>
            <w:rFonts w:asciiTheme="minorBidi" w:hAnsiTheme="minorBidi"/>
            <w:lang w:bidi="en-US"/>
          </w:rPr>
          <w:delText>had poor</w:delText>
        </w:r>
      </w:del>
      <w:ins w:id="763" w:author="David Helman" w:date="2025-06-09T14:02:00Z">
        <w:r w:rsidR="00933727">
          <w:rPr>
            <w:rFonts w:asciiTheme="minorBidi" w:hAnsiTheme="minorBidi"/>
            <w:lang w:bidi="en-US"/>
          </w:rPr>
          <w:t>performed</w:t>
        </w:r>
      </w:ins>
      <w:r w:rsidRPr="004E0A0D">
        <w:rPr>
          <w:rFonts w:asciiTheme="minorBidi" w:hAnsiTheme="minorBidi"/>
          <w:lang w:bidi="en-US"/>
        </w:rPr>
        <w:t xml:space="preserve"> p</w:t>
      </w:r>
      <w:del w:id="764" w:author="David Helman" w:date="2025-06-09T14:02:00Z">
        <w:r w:rsidRPr="004E0A0D" w:rsidDel="00933727">
          <w:rPr>
            <w:rFonts w:asciiTheme="minorBidi" w:hAnsiTheme="minorBidi"/>
            <w:lang w:bidi="en-US"/>
          </w:rPr>
          <w:delText>erformance</w:delText>
        </w:r>
      </w:del>
      <w:ins w:id="765" w:author="David Helman" w:date="2025-06-09T14:02:00Z">
        <w:r w:rsidR="00933727">
          <w:rPr>
            <w:rFonts w:asciiTheme="minorBidi" w:hAnsiTheme="minorBidi"/>
            <w:lang w:bidi="en-US"/>
          </w:rPr>
          <w:t>oorly</w:t>
        </w:r>
      </w:ins>
      <w:r w:rsidRPr="004E0A0D">
        <w:rPr>
          <w:rFonts w:asciiTheme="minorBidi" w:hAnsiTheme="minorBidi"/>
          <w:lang w:bidi="en-US"/>
        </w:rPr>
        <w:t xml:space="preserve">, with the best index being NDVI, </w:t>
      </w:r>
      <w:del w:id="766" w:author="David Helman" w:date="2025-06-09T14:02:00Z">
        <w:r w:rsidRPr="004E0A0D" w:rsidDel="00933727">
          <w:rPr>
            <w:rFonts w:asciiTheme="minorBidi" w:hAnsiTheme="minorBidi"/>
            <w:lang w:bidi="en-US"/>
          </w:rPr>
          <w:delText>together</w:delText>
        </w:r>
      </w:del>
      <w:del w:id="767" w:author="David Helman" w:date="2025-06-09T14:03:00Z">
        <w:r w:rsidRPr="004E0A0D" w:rsidDel="00933727">
          <w:rPr>
            <w:rFonts w:asciiTheme="minorBidi" w:hAnsiTheme="minorBidi"/>
            <w:lang w:bidi="en-US"/>
          </w:rPr>
          <w:delText xml:space="preserve"> with the best ND</w:delText>
        </w:r>
      </w:del>
      <w:ins w:id="768" w:author="David Helman" w:date="2025-06-09T14:03:00Z">
        <w:r w:rsidR="00933727">
          <w:rPr>
            <w:rFonts w:asciiTheme="minorBidi" w:hAnsiTheme="minorBidi"/>
            <w:lang w:bidi="en-US"/>
          </w:rPr>
          <w:t xml:space="preserve">which </w:t>
        </w:r>
      </w:ins>
      <w:del w:id="769" w:author="David Helman" w:date="2025-06-09T14:02:00Z">
        <w:r w:rsidRPr="004E0A0D" w:rsidDel="00933727">
          <w:rPr>
            <w:rFonts w:asciiTheme="minorBidi" w:hAnsiTheme="minorBidi"/>
            <w:lang w:bidi="en-US"/>
          </w:rPr>
          <w:delText>SI, both showing a Pearson’</w:delText>
        </w:r>
      </w:del>
      <w:ins w:id="770" w:author="David Helman" w:date="2025-06-09T14:02:00Z">
        <w:r w:rsidR="00933727">
          <w:rPr>
            <w:rFonts w:asciiTheme="minorBidi" w:hAnsiTheme="minorBidi"/>
            <w:lang w:bidi="en-US"/>
          </w:rPr>
          <w:t>showed</w:t>
        </w:r>
      </w:ins>
      <w:ins w:id="771" w:author="David Helman" w:date="2025-06-09T14:03:00Z">
        <w:r w:rsidR="00933727">
          <w:rPr>
            <w:rFonts w:asciiTheme="minorBidi" w:hAnsiTheme="minorBidi"/>
            <w:lang w:bidi="en-US"/>
          </w:rPr>
          <w:t xml:space="preserve"> </w:t>
        </w:r>
      </w:ins>
      <w:del w:id="772" w:author="David Helman" w:date="2025-06-09T14:03:00Z">
        <w:r w:rsidRPr="004E0A0D" w:rsidDel="00933727">
          <w:rPr>
            <w:rFonts w:asciiTheme="minorBidi" w:hAnsiTheme="minorBidi"/>
            <w:lang w:bidi="en-US"/>
          </w:rPr>
          <w:delText xml:space="preserve">s </w:delText>
        </w:r>
      </w:del>
      <w:r w:rsidRPr="004E0A0D">
        <w:rPr>
          <w:rFonts w:asciiTheme="minorBidi" w:hAnsiTheme="minorBidi"/>
          <w:lang w:bidi="en-US"/>
        </w:rPr>
        <w:t>R of 0.57</w:t>
      </w:r>
      <w:ins w:id="773" w:author="David Helman" w:date="2025-06-09T14:02:00Z">
        <w:r w:rsidR="00933727">
          <w:rPr>
            <w:rFonts w:asciiTheme="minorBidi" w:hAnsiTheme="minorBidi"/>
            <w:lang w:bidi="en-US"/>
          </w:rPr>
          <w:t>, along with the best NDSI</w:t>
        </w:r>
      </w:ins>
      <w:r w:rsidRPr="004E0A0D">
        <w:rPr>
          <w:rFonts w:asciiTheme="minorBidi" w:hAnsiTheme="minorBidi"/>
          <w:lang w:bidi="en-US"/>
        </w:rPr>
        <w:t>.</w:t>
      </w:r>
    </w:p>
    <w:p w14:paraId="285954E3" w14:textId="77777777" w:rsidR="0033407D" w:rsidRPr="004E0A0D" w:rsidRDefault="0033407D" w:rsidP="0084112C">
      <w:pPr>
        <w:spacing w:line="360" w:lineRule="auto"/>
        <w:jc w:val="both"/>
        <w:rPr>
          <w:rFonts w:asciiTheme="minorBidi" w:hAnsiTheme="minorBidi"/>
          <w:lang w:bidi="en-US"/>
        </w:rPr>
      </w:pPr>
    </w:p>
    <w:p w14:paraId="054CB2CB" w14:textId="34BC7A1E" w:rsidR="00073B2A" w:rsidRPr="00F849B2" w:rsidRDefault="00073B2A" w:rsidP="0084112C">
      <w:pPr>
        <w:spacing w:after="120"/>
        <w:jc w:val="both"/>
        <w:rPr>
          <w:rFonts w:asciiTheme="minorBidi" w:hAnsiTheme="minorBidi"/>
          <w:sz w:val="21"/>
          <w:szCs w:val="21"/>
          <w:lang w:bidi="en-US"/>
        </w:rPr>
      </w:pPr>
      <w:r w:rsidRPr="00F849B2">
        <w:rPr>
          <w:rFonts w:asciiTheme="minorBidi" w:hAnsiTheme="minorBidi"/>
          <w:b/>
          <w:sz w:val="21"/>
          <w:szCs w:val="21"/>
          <w:lang w:bidi="en-US"/>
        </w:rPr>
        <w:t xml:space="preserve">Table 2. </w:t>
      </w:r>
      <w:r w:rsidRPr="00F849B2">
        <w:rPr>
          <w:rFonts w:asciiTheme="minorBidi" w:hAnsiTheme="minorBidi"/>
          <w:sz w:val="21"/>
          <w:szCs w:val="21"/>
          <w:lang w:bidi="en-US"/>
        </w:rPr>
        <w:t xml:space="preserve">Pearson’s correlation coefficient (r) between </w:t>
      </w:r>
      <m:oMath>
        <m:r>
          <w:rPr>
            <w:rFonts w:ascii="Cambria Math" w:hAnsi="Cambria Math"/>
            <w:sz w:val="21"/>
            <w:szCs w:val="21"/>
            <w:lang w:bidi="en-US"/>
          </w:rPr>
          <m:t>ψ</m:t>
        </m:r>
      </m:oMath>
      <w:r w:rsidRPr="00F849B2">
        <w:rPr>
          <w:rFonts w:asciiTheme="minorBidi" w:hAnsiTheme="minorBidi"/>
          <w:sz w:val="21"/>
          <w:szCs w:val="21"/>
          <w:vertAlign w:val="subscript"/>
          <w:lang w:bidi="en-US"/>
        </w:rPr>
        <w:t>leaf</w:t>
      </w:r>
      <w:r w:rsidRPr="00F849B2">
        <w:rPr>
          <w:rFonts w:asciiTheme="minorBidi" w:hAnsiTheme="minorBidi"/>
          <w:sz w:val="21"/>
          <w:szCs w:val="21"/>
          <w:lang w:bidi="en-US"/>
        </w:rPr>
        <w:t xml:space="preserve"> and spectral indices, including NDSI, per species and for all species together (All). Highlighted in bold are the highest R</w:t>
      </w:r>
      <w:r w:rsidRPr="00F849B2">
        <w:rPr>
          <w:rFonts w:asciiTheme="minorBidi" w:hAnsiTheme="minorBidi"/>
          <w:sz w:val="21"/>
          <w:szCs w:val="21"/>
          <w:vertAlign w:val="superscript"/>
          <w:lang w:bidi="en-US"/>
        </w:rPr>
        <w:t>2</w:t>
      </w:r>
      <w:r w:rsidRPr="00F849B2">
        <w:rPr>
          <w:rFonts w:asciiTheme="minorBidi" w:hAnsiTheme="minorBidi"/>
          <w:sz w:val="21"/>
          <w:szCs w:val="21"/>
          <w:lang w:bidi="en-US"/>
        </w:rPr>
        <w:t xml:space="preserve"> scores per index and the second-highest R</w:t>
      </w:r>
      <w:r w:rsidRPr="00F849B2">
        <w:rPr>
          <w:rFonts w:asciiTheme="minorBidi" w:hAnsiTheme="minorBidi"/>
          <w:sz w:val="21"/>
          <w:szCs w:val="21"/>
          <w:vertAlign w:val="superscript"/>
          <w:lang w:bidi="en-US"/>
        </w:rPr>
        <w:t>2</w:t>
      </w:r>
      <w:r w:rsidRPr="00F849B2">
        <w:rPr>
          <w:rFonts w:asciiTheme="minorBidi" w:hAnsiTheme="minorBidi"/>
          <w:sz w:val="21"/>
          <w:szCs w:val="21"/>
          <w:lang w:bidi="en-US"/>
        </w:rPr>
        <w:t xml:space="preserve"> scores in italics.</w:t>
      </w:r>
    </w:p>
    <w:tbl>
      <w:tblPr>
        <w:tblW w:w="8905" w:type="dxa"/>
        <w:jc w:val="center"/>
        <w:tblLayout w:type="fixed"/>
        <w:tblCellMar>
          <w:left w:w="0" w:type="dxa"/>
          <w:right w:w="0" w:type="dxa"/>
        </w:tblCellMar>
        <w:tblLook w:val="04A0" w:firstRow="1" w:lastRow="0" w:firstColumn="1" w:lastColumn="0" w:noHBand="0" w:noVBand="1"/>
      </w:tblPr>
      <w:tblGrid>
        <w:gridCol w:w="2521"/>
        <w:gridCol w:w="1050"/>
        <w:gridCol w:w="1051"/>
        <w:gridCol w:w="1072"/>
        <w:gridCol w:w="1051"/>
        <w:gridCol w:w="1251"/>
        <w:gridCol w:w="909"/>
      </w:tblGrid>
      <w:tr w:rsidR="00073B2A" w:rsidRPr="00F849B2" w14:paraId="40AA2A7B" w14:textId="77777777" w:rsidTr="00F849B2">
        <w:trPr>
          <w:jc w:val="center"/>
        </w:trPr>
        <w:tc>
          <w:tcPr>
            <w:tcW w:w="2521" w:type="dxa"/>
            <w:tcBorders>
              <w:top w:val="single" w:sz="8" w:space="0" w:color="auto"/>
              <w:left w:val="nil"/>
              <w:bottom w:val="single" w:sz="4" w:space="0" w:color="auto"/>
              <w:right w:val="nil"/>
            </w:tcBorders>
            <w:shd w:val="clear" w:color="auto" w:fill="auto"/>
            <w:vAlign w:val="center"/>
            <w:hideMark/>
          </w:tcPr>
          <w:p w14:paraId="6A73CF70"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Index</w:t>
            </w:r>
          </w:p>
        </w:tc>
        <w:tc>
          <w:tcPr>
            <w:tcW w:w="1050" w:type="dxa"/>
            <w:tcBorders>
              <w:top w:val="single" w:sz="8" w:space="0" w:color="auto"/>
              <w:left w:val="nil"/>
              <w:bottom w:val="single" w:sz="4" w:space="0" w:color="auto"/>
              <w:right w:val="nil"/>
            </w:tcBorders>
            <w:shd w:val="clear" w:color="auto" w:fill="auto"/>
            <w:noWrap/>
            <w:vAlign w:val="center"/>
            <w:hideMark/>
          </w:tcPr>
          <w:p w14:paraId="77E9F6A4"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Pine</w:t>
            </w:r>
          </w:p>
        </w:tc>
        <w:tc>
          <w:tcPr>
            <w:tcW w:w="1051" w:type="dxa"/>
            <w:tcBorders>
              <w:top w:val="single" w:sz="8" w:space="0" w:color="auto"/>
              <w:left w:val="nil"/>
              <w:bottom w:val="single" w:sz="4" w:space="0" w:color="auto"/>
              <w:right w:val="nil"/>
            </w:tcBorders>
            <w:shd w:val="clear" w:color="auto" w:fill="auto"/>
            <w:noWrap/>
            <w:vAlign w:val="center"/>
            <w:hideMark/>
          </w:tcPr>
          <w:p w14:paraId="65A7F48D"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Oak</w:t>
            </w:r>
          </w:p>
        </w:tc>
        <w:tc>
          <w:tcPr>
            <w:tcW w:w="1072" w:type="dxa"/>
            <w:tcBorders>
              <w:top w:val="single" w:sz="8" w:space="0" w:color="auto"/>
              <w:left w:val="nil"/>
              <w:bottom w:val="single" w:sz="4" w:space="0" w:color="auto"/>
              <w:right w:val="nil"/>
            </w:tcBorders>
            <w:shd w:val="clear" w:color="auto" w:fill="auto"/>
            <w:noWrap/>
            <w:vAlign w:val="center"/>
            <w:hideMark/>
          </w:tcPr>
          <w:p w14:paraId="775DB28A"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Cypress</w:t>
            </w:r>
          </w:p>
        </w:tc>
        <w:tc>
          <w:tcPr>
            <w:tcW w:w="1051" w:type="dxa"/>
            <w:tcBorders>
              <w:top w:val="single" w:sz="8" w:space="0" w:color="auto"/>
              <w:left w:val="nil"/>
              <w:bottom w:val="single" w:sz="4" w:space="0" w:color="auto"/>
              <w:right w:val="nil"/>
            </w:tcBorders>
            <w:shd w:val="clear" w:color="auto" w:fill="auto"/>
            <w:noWrap/>
            <w:vAlign w:val="center"/>
            <w:hideMark/>
          </w:tcPr>
          <w:p w14:paraId="609758DC"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Carob</w:t>
            </w:r>
          </w:p>
        </w:tc>
        <w:tc>
          <w:tcPr>
            <w:tcW w:w="1251" w:type="dxa"/>
            <w:tcBorders>
              <w:top w:val="single" w:sz="8" w:space="0" w:color="auto"/>
              <w:left w:val="nil"/>
              <w:bottom w:val="single" w:sz="4" w:space="0" w:color="auto"/>
              <w:right w:val="nil"/>
            </w:tcBorders>
            <w:shd w:val="clear" w:color="auto" w:fill="auto"/>
            <w:noWrap/>
            <w:vAlign w:val="center"/>
            <w:hideMark/>
          </w:tcPr>
          <w:p w14:paraId="2938CC29"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Pistacia</w:t>
            </w:r>
          </w:p>
        </w:tc>
        <w:tc>
          <w:tcPr>
            <w:tcW w:w="909" w:type="dxa"/>
            <w:tcBorders>
              <w:top w:val="single" w:sz="8" w:space="0" w:color="auto"/>
              <w:left w:val="nil"/>
              <w:bottom w:val="single" w:sz="4" w:space="0" w:color="auto"/>
              <w:right w:val="nil"/>
            </w:tcBorders>
            <w:shd w:val="clear" w:color="auto" w:fill="auto"/>
            <w:noWrap/>
            <w:vAlign w:val="center"/>
            <w:hideMark/>
          </w:tcPr>
          <w:p w14:paraId="02FD0B61" w14:textId="77777777" w:rsidR="00073B2A" w:rsidRPr="00F849B2" w:rsidRDefault="00073B2A" w:rsidP="0084112C">
            <w:pPr>
              <w:spacing w:line="360" w:lineRule="auto"/>
              <w:jc w:val="center"/>
              <w:rPr>
                <w:rFonts w:asciiTheme="minorBidi" w:hAnsiTheme="minorBidi"/>
                <w:sz w:val="22"/>
                <w:szCs w:val="22"/>
              </w:rPr>
            </w:pPr>
            <w:r w:rsidRPr="00F849B2">
              <w:rPr>
                <w:rFonts w:asciiTheme="minorBidi" w:hAnsiTheme="minorBidi"/>
                <w:sz w:val="22"/>
                <w:szCs w:val="22"/>
              </w:rPr>
              <w:t>All</w:t>
            </w:r>
          </w:p>
        </w:tc>
      </w:tr>
      <w:tr w:rsidR="00073B2A" w:rsidRPr="00F849B2" w14:paraId="5D87B46E" w14:textId="77777777" w:rsidTr="00F849B2">
        <w:trPr>
          <w:jc w:val="center"/>
        </w:trPr>
        <w:tc>
          <w:tcPr>
            <w:tcW w:w="2521" w:type="dxa"/>
            <w:tcBorders>
              <w:top w:val="nil"/>
              <w:left w:val="nil"/>
              <w:bottom w:val="nil"/>
              <w:right w:val="nil"/>
            </w:tcBorders>
            <w:shd w:val="clear" w:color="auto" w:fill="auto"/>
            <w:vAlign w:val="center"/>
            <w:hideMark/>
          </w:tcPr>
          <w:p w14:paraId="5B2C8AE6"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NDVI</w:t>
            </w:r>
          </w:p>
        </w:tc>
        <w:tc>
          <w:tcPr>
            <w:tcW w:w="1050" w:type="dxa"/>
            <w:tcBorders>
              <w:top w:val="nil"/>
              <w:left w:val="nil"/>
              <w:bottom w:val="nil"/>
              <w:right w:val="nil"/>
            </w:tcBorders>
            <w:shd w:val="clear" w:color="auto" w:fill="auto"/>
            <w:noWrap/>
            <w:vAlign w:val="center"/>
            <w:hideMark/>
          </w:tcPr>
          <w:p w14:paraId="56D97EB5" w14:textId="213B84E7"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0.56</w:t>
            </w:r>
          </w:p>
        </w:tc>
        <w:tc>
          <w:tcPr>
            <w:tcW w:w="1051" w:type="dxa"/>
            <w:tcBorders>
              <w:top w:val="nil"/>
              <w:left w:val="nil"/>
              <w:bottom w:val="nil"/>
              <w:right w:val="nil"/>
            </w:tcBorders>
            <w:shd w:val="clear" w:color="auto" w:fill="auto"/>
            <w:noWrap/>
            <w:vAlign w:val="center"/>
            <w:hideMark/>
          </w:tcPr>
          <w:p w14:paraId="70DEC7D5" w14:textId="09DD7B06"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0.70</w:t>
            </w:r>
          </w:p>
        </w:tc>
        <w:tc>
          <w:tcPr>
            <w:tcW w:w="1072" w:type="dxa"/>
            <w:tcBorders>
              <w:top w:val="nil"/>
              <w:left w:val="nil"/>
              <w:bottom w:val="nil"/>
              <w:right w:val="nil"/>
            </w:tcBorders>
            <w:shd w:val="clear" w:color="auto" w:fill="auto"/>
            <w:noWrap/>
            <w:vAlign w:val="center"/>
            <w:hideMark/>
          </w:tcPr>
          <w:p w14:paraId="2DA52DAB" w14:textId="77FEBC2C"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0.86</w:t>
            </w:r>
          </w:p>
        </w:tc>
        <w:tc>
          <w:tcPr>
            <w:tcW w:w="1051" w:type="dxa"/>
            <w:tcBorders>
              <w:top w:val="nil"/>
              <w:left w:val="nil"/>
              <w:bottom w:val="nil"/>
              <w:right w:val="nil"/>
            </w:tcBorders>
            <w:shd w:val="clear" w:color="auto" w:fill="auto"/>
            <w:noWrap/>
            <w:vAlign w:val="center"/>
            <w:hideMark/>
          </w:tcPr>
          <w:p w14:paraId="34D5B331" w14:textId="65285BD7" w:rsidR="00073B2A" w:rsidRPr="00F849B2" w:rsidRDefault="00F849B2" w:rsidP="0084112C">
            <w:pPr>
              <w:spacing w:line="360" w:lineRule="auto"/>
              <w:jc w:val="both"/>
              <w:rPr>
                <w:rFonts w:asciiTheme="minorBidi" w:hAnsiTheme="minorBidi"/>
                <w:b/>
                <w:bCs/>
                <w:i/>
                <w:iCs/>
                <w:sz w:val="22"/>
                <w:szCs w:val="22"/>
              </w:rPr>
            </w:pPr>
            <w:r>
              <w:rPr>
                <w:rFonts w:asciiTheme="minorBidi" w:hAnsiTheme="minorBidi"/>
                <w:b/>
                <w:bCs/>
                <w:i/>
                <w:iCs/>
                <w:sz w:val="22"/>
                <w:szCs w:val="22"/>
              </w:rPr>
              <w:t xml:space="preserve">  </w:t>
            </w:r>
            <w:r w:rsidR="00073B2A" w:rsidRPr="00F849B2">
              <w:rPr>
                <w:rFonts w:asciiTheme="minorBidi" w:hAnsiTheme="minorBidi"/>
                <w:b/>
                <w:bCs/>
                <w:i/>
                <w:iCs/>
                <w:sz w:val="22"/>
                <w:szCs w:val="22"/>
              </w:rPr>
              <w:t>0.53</w:t>
            </w:r>
          </w:p>
        </w:tc>
        <w:tc>
          <w:tcPr>
            <w:tcW w:w="1251" w:type="dxa"/>
            <w:tcBorders>
              <w:top w:val="nil"/>
              <w:left w:val="nil"/>
              <w:bottom w:val="nil"/>
              <w:right w:val="nil"/>
            </w:tcBorders>
            <w:shd w:val="clear" w:color="auto" w:fill="auto"/>
            <w:noWrap/>
            <w:vAlign w:val="center"/>
            <w:hideMark/>
          </w:tcPr>
          <w:p w14:paraId="05482FE1" w14:textId="410D2EE9"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0.54</w:t>
            </w:r>
          </w:p>
        </w:tc>
        <w:tc>
          <w:tcPr>
            <w:tcW w:w="909" w:type="dxa"/>
            <w:tcBorders>
              <w:top w:val="nil"/>
              <w:left w:val="nil"/>
              <w:bottom w:val="nil"/>
              <w:right w:val="nil"/>
            </w:tcBorders>
            <w:shd w:val="clear" w:color="auto" w:fill="auto"/>
            <w:noWrap/>
            <w:vAlign w:val="center"/>
            <w:hideMark/>
          </w:tcPr>
          <w:p w14:paraId="3D616C62" w14:textId="3253ED71"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0.57</w:t>
            </w:r>
          </w:p>
        </w:tc>
      </w:tr>
      <w:tr w:rsidR="00073B2A" w:rsidRPr="00F849B2" w14:paraId="07EE8463" w14:textId="77777777" w:rsidTr="00F849B2">
        <w:trPr>
          <w:jc w:val="center"/>
        </w:trPr>
        <w:tc>
          <w:tcPr>
            <w:tcW w:w="2521" w:type="dxa"/>
            <w:tcBorders>
              <w:top w:val="nil"/>
              <w:left w:val="nil"/>
              <w:bottom w:val="nil"/>
              <w:right w:val="nil"/>
            </w:tcBorders>
            <w:shd w:val="clear" w:color="auto" w:fill="auto"/>
            <w:vAlign w:val="center"/>
            <w:hideMark/>
          </w:tcPr>
          <w:p w14:paraId="3A21CF15"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PRI</w:t>
            </w:r>
          </w:p>
        </w:tc>
        <w:tc>
          <w:tcPr>
            <w:tcW w:w="1050" w:type="dxa"/>
            <w:tcBorders>
              <w:top w:val="nil"/>
              <w:left w:val="nil"/>
              <w:bottom w:val="nil"/>
              <w:right w:val="nil"/>
            </w:tcBorders>
            <w:shd w:val="clear" w:color="auto" w:fill="auto"/>
            <w:noWrap/>
            <w:vAlign w:val="center"/>
            <w:hideMark/>
          </w:tcPr>
          <w:p w14:paraId="3E121A6B" w14:textId="59F82F4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0.31</w:t>
            </w:r>
          </w:p>
        </w:tc>
        <w:tc>
          <w:tcPr>
            <w:tcW w:w="1051" w:type="dxa"/>
            <w:tcBorders>
              <w:top w:val="nil"/>
              <w:left w:val="nil"/>
              <w:bottom w:val="nil"/>
              <w:right w:val="nil"/>
            </w:tcBorders>
            <w:shd w:val="clear" w:color="auto" w:fill="auto"/>
            <w:noWrap/>
            <w:vAlign w:val="center"/>
            <w:hideMark/>
          </w:tcPr>
          <w:p w14:paraId="578C40C7" w14:textId="79873D76"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0.18</w:t>
            </w:r>
          </w:p>
        </w:tc>
        <w:tc>
          <w:tcPr>
            <w:tcW w:w="1072" w:type="dxa"/>
            <w:tcBorders>
              <w:top w:val="nil"/>
              <w:left w:val="nil"/>
              <w:bottom w:val="nil"/>
              <w:right w:val="nil"/>
            </w:tcBorders>
            <w:shd w:val="clear" w:color="auto" w:fill="auto"/>
            <w:noWrap/>
            <w:vAlign w:val="center"/>
            <w:hideMark/>
          </w:tcPr>
          <w:p w14:paraId="3A9DFE31" w14:textId="08A4195C"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0.19</w:t>
            </w:r>
          </w:p>
        </w:tc>
        <w:tc>
          <w:tcPr>
            <w:tcW w:w="1051" w:type="dxa"/>
            <w:tcBorders>
              <w:top w:val="nil"/>
              <w:left w:val="nil"/>
              <w:bottom w:val="nil"/>
              <w:right w:val="nil"/>
            </w:tcBorders>
            <w:shd w:val="clear" w:color="auto" w:fill="auto"/>
            <w:noWrap/>
            <w:vAlign w:val="center"/>
            <w:hideMark/>
          </w:tcPr>
          <w:p w14:paraId="5A2D66DB" w14:textId="482B6A22"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0.18</w:t>
            </w:r>
          </w:p>
        </w:tc>
        <w:tc>
          <w:tcPr>
            <w:tcW w:w="1251" w:type="dxa"/>
            <w:tcBorders>
              <w:top w:val="nil"/>
              <w:left w:val="nil"/>
              <w:bottom w:val="nil"/>
              <w:right w:val="nil"/>
            </w:tcBorders>
            <w:shd w:val="clear" w:color="auto" w:fill="auto"/>
            <w:noWrap/>
            <w:vAlign w:val="center"/>
            <w:hideMark/>
          </w:tcPr>
          <w:p w14:paraId="1ACFBD39" w14:textId="70477535"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0.55</w:t>
            </w:r>
          </w:p>
        </w:tc>
        <w:tc>
          <w:tcPr>
            <w:tcW w:w="909" w:type="dxa"/>
            <w:tcBorders>
              <w:top w:val="nil"/>
              <w:left w:val="nil"/>
              <w:bottom w:val="nil"/>
              <w:right w:val="nil"/>
            </w:tcBorders>
            <w:shd w:val="clear" w:color="auto" w:fill="auto"/>
            <w:noWrap/>
            <w:vAlign w:val="center"/>
            <w:hideMark/>
          </w:tcPr>
          <w:p w14:paraId="2E9AE922" w14:textId="2E499118"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0.09</w:t>
            </w:r>
          </w:p>
        </w:tc>
      </w:tr>
      <w:tr w:rsidR="00073B2A" w:rsidRPr="00F849B2" w14:paraId="569CE2FC" w14:textId="77777777" w:rsidTr="00F849B2">
        <w:trPr>
          <w:jc w:val="center"/>
        </w:trPr>
        <w:tc>
          <w:tcPr>
            <w:tcW w:w="2521" w:type="dxa"/>
            <w:tcBorders>
              <w:top w:val="nil"/>
              <w:left w:val="nil"/>
              <w:bottom w:val="nil"/>
              <w:right w:val="nil"/>
            </w:tcBorders>
            <w:shd w:val="clear" w:color="auto" w:fill="auto"/>
            <w:vAlign w:val="center"/>
            <w:hideMark/>
          </w:tcPr>
          <w:p w14:paraId="645984EE"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940/960</w:t>
            </w:r>
          </w:p>
        </w:tc>
        <w:tc>
          <w:tcPr>
            <w:tcW w:w="1050" w:type="dxa"/>
            <w:tcBorders>
              <w:top w:val="nil"/>
              <w:left w:val="nil"/>
              <w:bottom w:val="nil"/>
              <w:right w:val="nil"/>
            </w:tcBorders>
            <w:shd w:val="clear" w:color="auto" w:fill="auto"/>
            <w:noWrap/>
            <w:vAlign w:val="center"/>
            <w:hideMark/>
          </w:tcPr>
          <w:p w14:paraId="594D9CCA" w14:textId="0A5E2D30"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0.20</w:t>
            </w:r>
          </w:p>
        </w:tc>
        <w:tc>
          <w:tcPr>
            <w:tcW w:w="1051" w:type="dxa"/>
            <w:tcBorders>
              <w:top w:val="nil"/>
              <w:left w:val="nil"/>
              <w:bottom w:val="nil"/>
              <w:right w:val="nil"/>
            </w:tcBorders>
            <w:shd w:val="clear" w:color="auto" w:fill="auto"/>
            <w:noWrap/>
            <w:vAlign w:val="center"/>
            <w:hideMark/>
          </w:tcPr>
          <w:p w14:paraId="1184D4AA" w14:textId="48CBC345"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0.24</w:t>
            </w:r>
          </w:p>
        </w:tc>
        <w:tc>
          <w:tcPr>
            <w:tcW w:w="1072" w:type="dxa"/>
            <w:tcBorders>
              <w:top w:val="nil"/>
              <w:left w:val="nil"/>
              <w:bottom w:val="nil"/>
              <w:right w:val="nil"/>
            </w:tcBorders>
            <w:shd w:val="clear" w:color="auto" w:fill="auto"/>
            <w:noWrap/>
            <w:vAlign w:val="center"/>
            <w:hideMark/>
          </w:tcPr>
          <w:p w14:paraId="2FDF4B16" w14:textId="1D7C057B"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0.31</w:t>
            </w:r>
          </w:p>
        </w:tc>
        <w:tc>
          <w:tcPr>
            <w:tcW w:w="1051" w:type="dxa"/>
            <w:tcBorders>
              <w:top w:val="nil"/>
              <w:left w:val="nil"/>
              <w:bottom w:val="nil"/>
              <w:right w:val="nil"/>
            </w:tcBorders>
            <w:shd w:val="clear" w:color="auto" w:fill="auto"/>
            <w:noWrap/>
            <w:vAlign w:val="center"/>
            <w:hideMark/>
          </w:tcPr>
          <w:p w14:paraId="24504FDA" w14:textId="6633E09C"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0.29</w:t>
            </w:r>
          </w:p>
        </w:tc>
        <w:tc>
          <w:tcPr>
            <w:tcW w:w="1251" w:type="dxa"/>
            <w:tcBorders>
              <w:top w:val="nil"/>
              <w:left w:val="nil"/>
              <w:bottom w:val="nil"/>
              <w:right w:val="nil"/>
            </w:tcBorders>
            <w:shd w:val="clear" w:color="auto" w:fill="auto"/>
            <w:noWrap/>
            <w:vAlign w:val="center"/>
            <w:hideMark/>
          </w:tcPr>
          <w:p w14:paraId="38143543" w14:textId="3D3AE1E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0.48</w:t>
            </w:r>
          </w:p>
        </w:tc>
        <w:tc>
          <w:tcPr>
            <w:tcW w:w="909" w:type="dxa"/>
            <w:tcBorders>
              <w:top w:val="nil"/>
              <w:left w:val="nil"/>
              <w:bottom w:val="nil"/>
              <w:right w:val="nil"/>
            </w:tcBorders>
            <w:shd w:val="clear" w:color="auto" w:fill="auto"/>
            <w:noWrap/>
            <w:vAlign w:val="center"/>
            <w:hideMark/>
          </w:tcPr>
          <w:p w14:paraId="7A4C27B9" w14:textId="37E0223C"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0.29</w:t>
            </w:r>
          </w:p>
        </w:tc>
      </w:tr>
      <w:tr w:rsidR="00073B2A" w:rsidRPr="00F849B2" w14:paraId="1EABCBAC" w14:textId="77777777" w:rsidTr="00F849B2">
        <w:trPr>
          <w:jc w:val="center"/>
        </w:trPr>
        <w:tc>
          <w:tcPr>
            <w:tcW w:w="2521" w:type="dxa"/>
            <w:tcBorders>
              <w:top w:val="nil"/>
              <w:left w:val="nil"/>
              <w:bottom w:val="nil"/>
              <w:right w:val="nil"/>
            </w:tcBorders>
            <w:shd w:val="clear" w:color="auto" w:fill="auto"/>
            <w:vAlign w:val="center"/>
            <w:hideMark/>
          </w:tcPr>
          <w:p w14:paraId="5BBCC446"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940/960 / NDVI</w:t>
            </w:r>
          </w:p>
        </w:tc>
        <w:tc>
          <w:tcPr>
            <w:tcW w:w="1050" w:type="dxa"/>
            <w:tcBorders>
              <w:top w:val="nil"/>
              <w:left w:val="nil"/>
              <w:bottom w:val="nil"/>
              <w:right w:val="nil"/>
            </w:tcBorders>
            <w:shd w:val="clear" w:color="auto" w:fill="auto"/>
            <w:noWrap/>
            <w:vAlign w:val="center"/>
            <w:hideMark/>
          </w:tcPr>
          <w:p w14:paraId="73C28C64" w14:textId="164D7EDE"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0.51</w:t>
            </w:r>
          </w:p>
        </w:tc>
        <w:tc>
          <w:tcPr>
            <w:tcW w:w="1051" w:type="dxa"/>
            <w:tcBorders>
              <w:top w:val="nil"/>
              <w:left w:val="nil"/>
              <w:bottom w:val="nil"/>
              <w:right w:val="nil"/>
            </w:tcBorders>
            <w:shd w:val="clear" w:color="auto" w:fill="auto"/>
            <w:noWrap/>
            <w:vAlign w:val="center"/>
            <w:hideMark/>
          </w:tcPr>
          <w:p w14:paraId="0990C5CD" w14:textId="778402E4"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0.65</w:t>
            </w:r>
          </w:p>
        </w:tc>
        <w:tc>
          <w:tcPr>
            <w:tcW w:w="1072" w:type="dxa"/>
            <w:tcBorders>
              <w:top w:val="nil"/>
              <w:left w:val="nil"/>
              <w:bottom w:val="nil"/>
              <w:right w:val="nil"/>
            </w:tcBorders>
            <w:shd w:val="clear" w:color="auto" w:fill="auto"/>
            <w:noWrap/>
            <w:vAlign w:val="center"/>
            <w:hideMark/>
          </w:tcPr>
          <w:p w14:paraId="12010B7D" w14:textId="282358B3" w:rsidR="00073B2A" w:rsidRPr="00F849B2" w:rsidRDefault="00F849B2" w:rsidP="0084112C">
            <w:pPr>
              <w:spacing w:line="360" w:lineRule="auto"/>
              <w:jc w:val="both"/>
              <w:rPr>
                <w:rFonts w:asciiTheme="minorBidi" w:hAnsiTheme="minorBidi"/>
                <w:i/>
                <w:iCs/>
                <w:sz w:val="22"/>
                <w:szCs w:val="22"/>
              </w:rPr>
            </w:pPr>
            <w:r>
              <w:rPr>
                <w:rFonts w:asciiTheme="minorBidi" w:hAnsiTheme="minorBidi"/>
                <w:sz w:val="22"/>
                <w:szCs w:val="22"/>
              </w:rPr>
              <w:t>–</w:t>
            </w:r>
            <w:r w:rsidR="00073B2A" w:rsidRPr="00F849B2">
              <w:rPr>
                <w:rFonts w:asciiTheme="minorBidi" w:hAnsiTheme="minorBidi"/>
                <w:i/>
                <w:iCs/>
                <w:sz w:val="22"/>
                <w:szCs w:val="22"/>
              </w:rPr>
              <w:t>0.84</w:t>
            </w:r>
          </w:p>
        </w:tc>
        <w:tc>
          <w:tcPr>
            <w:tcW w:w="1051" w:type="dxa"/>
            <w:tcBorders>
              <w:top w:val="nil"/>
              <w:left w:val="nil"/>
              <w:bottom w:val="nil"/>
              <w:right w:val="nil"/>
            </w:tcBorders>
            <w:shd w:val="clear" w:color="auto" w:fill="auto"/>
            <w:noWrap/>
            <w:vAlign w:val="center"/>
            <w:hideMark/>
          </w:tcPr>
          <w:p w14:paraId="4D226EDC" w14:textId="08196A8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0.38</w:t>
            </w:r>
          </w:p>
        </w:tc>
        <w:tc>
          <w:tcPr>
            <w:tcW w:w="1251" w:type="dxa"/>
            <w:tcBorders>
              <w:top w:val="nil"/>
              <w:left w:val="nil"/>
              <w:bottom w:val="nil"/>
              <w:right w:val="nil"/>
            </w:tcBorders>
            <w:shd w:val="clear" w:color="auto" w:fill="auto"/>
            <w:noWrap/>
            <w:vAlign w:val="center"/>
            <w:hideMark/>
          </w:tcPr>
          <w:p w14:paraId="3D03CD75" w14:textId="6E767B3F"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0.34</w:t>
            </w:r>
          </w:p>
        </w:tc>
        <w:tc>
          <w:tcPr>
            <w:tcW w:w="909" w:type="dxa"/>
            <w:tcBorders>
              <w:top w:val="nil"/>
              <w:left w:val="nil"/>
              <w:bottom w:val="nil"/>
              <w:right w:val="nil"/>
            </w:tcBorders>
            <w:shd w:val="clear" w:color="auto" w:fill="auto"/>
            <w:noWrap/>
            <w:vAlign w:val="center"/>
            <w:hideMark/>
          </w:tcPr>
          <w:p w14:paraId="55EDCBAF" w14:textId="64278200" w:rsidR="00073B2A" w:rsidRPr="00F849B2" w:rsidRDefault="00F849B2" w:rsidP="0084112C">
            <w:pPr>
              <w:spacing w:line="360" w:lineRule="auto"/>
              <w:jc w:val="both"/>
              <w:rPr>
                <w:rFonts w:asciiTheme="minorBidi" w:hAnsiTheme="minorBidi"/>
                <w:i/>
                <w:iCs/>
                <w:sz w:val="22"/>
                <w:szCs w:val="22"/>
              </w:rPr>
            </w:pPr>
            <w:r>
              <w:rPr>
                <w:rFonts w:asciiTheme="minorBidi" w:hAnsiTheme="minorBidi"/>
                <w:sz w:val="22"/>
                <w:szCs w:val="22"/>
              </w:rPr>
              <w:t>–</w:t>
            </w:r>
            <w:r w:rsidR="00073B2A" w:rsidRPr="00F849B2">
              <w:rPr>
                <w:rFonts w:asciiTheme="minorBidi" w:hAnsiTheme="minorBidi"/>
                <w:i/>
                <w:iCs/>
                <w:sz w:val="22"/>
                <w:szCs w:val="22"/>
              </w:rPr>
              <w:t>0.48</w:t>
            </w:r>
          </w:p>
        </w:tc>
      </w:tr>
      <w:tr w:rsidR="00073B2A" w:rsidRPr="00F849B2" w14:paraId="1DD79F28" w14:textId="77777777" w:rsidTr="00F849B2">
        <w:trPr>
          <w:jc w:val="center"/>
        </w:trPr>
        <w:tc>
          <w:tcPr>
            <w:tcW w:w="2521" w:type="dxa"/>
            <w:tcBorders>
              <w:top w:val="nil"/>
              <w:left w:val="nil"/>
              <w:bottom w:val="nil"/>
              <w:right w:val="nil"/>
            </w:tcBorders>
            <w:shd w:val="clear" w:color="auto" w:fill="auto"/>
            <w:vAlign w:val="center"/>
            <w:hideMark/>
          </w:tcPr>
          <w:p w14:paraId="3FB149D2"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EVI2</w:t>
            </w:r>
          </w:p>
        </w:tc>
        <w:tc>
          <w:tcPr>
            <w:tcW w:w="1050" w:type="dxa"/>
            <w:tcBorders>
              <w:top w:val="nil"/>
              <w:left w:val="nil"/>
              <w:bottom w:val="nil"/>
              <w:right w:val="nil"/>
            </w:tcBorders>
            <w:shd w:val="clear" w:color="auto" w:fill="auto"/>
            <w:noWrap/>
            <w:vAlign w:val="center"/>
            <w:hideMark/>
          </w:tcPr>
          <w:p w14:paraId="0F69C9F2" w14:textId="036642E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0.23</w:t>
            </w:r>
          </w:p>
        </w:tc>
        <w:tc>
          <w:tcPr>
            <w:tcW w:w="1051" w:type="dxa"/>
            <w:tcBorders>
              <w:top w:val="nil"/>
              <w:left w:val="nil"/>
              <w:bottom w:val="nil"/>
              <w:right w:val="nil"/>
            </w:tcBorders>
            <w:shd w:val="clear" w:color="auto" w:fill="auto"/>
            <w:noWrap/>
            <w:vAlign w:val="center"/>
            <w:hideMark/>
          </w:tcPr>
          <w:p w14:paraId="6874F56B" w14:textId="4364F01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0.10</w:t>
            </w:r>
          </w:p>
        </w:tc>
        <w:tc>
          <w:tcPr>
            <w:tcW w:w="1072" w:type="dxa"/>
            <w:tcBorders>
              <w:top w:val="nil"/>
              <w:left w:val="nil"/>
              <w:bottom w:val="nil"/>
              <w:right w:val="nil"/>
            </w:tcBorders>
            <w:shd w:val="clear" w:color="auto" w:fill="auto"/>
            <w:noWrap/>
            <w:vAlign w:val="center"/>
            <w:hideMark/>
          </w:tcPr>
          <w:p w14:paraId="69F80606" w14:textId="062F7655"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0.08</w:t>
            </w:r>
          </w:p>
        </w:tc>
        <w:tc>
          <w:tcPr>
            <w:tcW w:w="1051" w:type="dxa"/>
            <w:tcBorders>
              <w:top w:val="nil"/>
              <w:left w:val="nil"/>
              <w:bottom w:val="nil"/>
              <w:right w:val="nil"/>
            </w:tcBorders>
            <w:shd w:val="clear" w:color="auto" w:fill="auto"/>
            <w:noWrap/>
            <w:vAlign w:val="center"/>
            <w:hideMark/>
          </w:tcPr>
          <w:p w14:paraId="6B0C138E" w14:textId="3261D43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0.06</w:t>
            </w:r>
          </w:p>
        </w:tc>
        <w:tc>
          <w:tcPr>
            <w:tcW w:w="1251" w:type="dxa"/>
            <w:tcBorders>
              <w:top w:val="nil"/>
              <w:left w:val="nil"/>
              <w:bottom w:val="nil"/>
              <w:right w:val="nil"/>
            </w:tcBorders>
            <w:shd w:val="clear" w:color="auto" w:fill="auto"/>
            <w:noWrap/>
            <w:vAlign w:val="center"/>
            <w:hideMark/>
          </w:tcPr>
          <w:p w14:paraId="495726B2" w14:textId="047C2C4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0.24</w:t>
            </w:r>
          </w:p>
        </w:tc>
        <w:tc>
          <w:tcPr>
            <w:tcW w:w="909" w:type="dxa"/>
            <w:tcBorders>
              <w:top w:val="nil"/>
              <w:left w:val="nil"/>
              <w:bottom w:val="nil"/>
              <w:right w:val="nil"/>
            </w:tcBorders>
            <w:shd w:val="clear" w:color="auto" w:fill="auto"/>
            <w:noWrap/>
            <w:vAlign w:val="center"/>
            <w:hideMark/>
          </w:tcPr>
          <w:p w14:paraId="2F745B19" w14:textId="251AF91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0.08</w:t>
            </w:r>
          </w:p>
        </w:tc>
      </w:tr>
      <w:tr w:rsidR="00073B2A" w:rsidRPr="00F849B2" w14:paraId="019250E0" w14:textId="77777777" w:rsidTr="00F849B2">
        <w:trPr>
          <w:jc w:val="center"/>
        </w:trPr>
        <w:tc>
          <w:tcPr>
            <w:tcW w:w="2521" w:type="dxa"/>
            <w:tcBorders>
              <w:top w:val="nil"/>
              <w:left w:val="nil"/>
              <w:bottom w:val="nil"/>
              <w:right w:val="nil"/>
            </w:tcBorders>
            <w:shd w:val="clear" w:color="auto" w:fill="auto"/>
            <w:vAlign w:val="center"/>
            <w:hideMark/>
          </w:tcPr>
          <w:p w14:paraId="74018989"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COSBNDI</w:t>
            </w:r>
          </w:p>
        </w:tc>
        <w:tc>
          <w:tcPr>
            <w:tcW w:w="1050" w:type="dxa"/>
            <w:tcBorders>
              <w:top w:val="nil"/>
              <w:left w:val="nil"/>
              <w:bottom w:val="nil"/>
              <w:right w:val="nil"/>
            </w:tcBorders>
            <w:shd w:val="clear" w:color="auto" w:fill="auto"/>
            <w:noWrap/>
            <w:vAlign w:val="center"/>
            <w:hideMark/>
          </w:tcPr>
          <w:p w14:paraId="7A063BF6" w14:textId="0AA3F3C9"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0.32</w:t>
            </w:r>
          </w:p>
        </w:tc>
        <w:tc>
          <w:tcPr>
            <w:tcW w:w="1051" w:type="dxa"/>
            <w:tcBorders>
              <w:top w:val="nil"/>
              <w:left w:val="nil"/>
              <w:bottom w:val="nil"/>
              <w:right w:val="nil"/>
            </w:tcBorders>
            <w:shd w:val="clear" w:color="auto" w:fill="auto"/>
            <w:noWrap/>
            <w:vAlign w:val="center"/>
            <w:hideMark/>
          </w:tcPr>
          <w:p w14:paraId="5C373B7C" w14:textId="5AC6BB30"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0.13</w:t>
            </w:r>
          </w:p>
        </w:tc>
        <w:tc>
          <w:tcPr>
            <w:tcW w:w="1072" w:type="dxa"/>
            <w:tcBorders>
              <w:top w:val="nil"/>
              <w:left w:val="nil"/>
              <w:bottom w:val="nil"/>
              <w:right w:val="nil"/>
            </w:tcBorders>
            <w:shd w:val="clear" w:color="auto" w:fill="auto"/>
            <w:noWrap/>
            <w:vAlign w:val="center"/>
            <w:hideMark/>
          </w:tcPr>
          <w:p w14:paraId="4DF1EC46" w14:textId="063E408A"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0.39</w:t>
            </w:r>
          </w:p>
        </w:tc>
        <w:tc>
          <w:tcPr>
            <w:tcW w:w="1051" w:type="dxa"/>
            <w:tcBorders>
              <w:top w:val="nil"/>
              <w:left w:val="nil"/>
              <w:bottom w:val="nil"/>
              <w:right w:val="nil"/>
            </w:tcBorders>
            <w:shd w:val="clear" w:color="auto" w:fill="auto"/>
            <w:noWrap/>
            <w:vAlign w:val="center"/>
            <w:hideMark/>
          </w:tcPr>
          <w:p w14:paraId="5502064E" w14:textId="0753DBCF"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0.18</w:t>
            </w:r>
          </w:p>
        </w:tc>
        <w:tc>
          <w:tcPr>
            <w:tcW w:w="1251" w:type="dxa"/>
            <w:tcBorders>
              <w:top w:val="nil"/>
              <w:left w:val="nil"/>
              <w:bottom w:val="nil"/>
              <w:right w:val="nil"/>
            </w:tcBorders>
            <w:shd w:val="clear" w:color="auto" w:fill="auto"/>
            <w:noWrap/>
            <w:vAlign w:val="center"/>
            <w:hideMark/>
          </w:tcPr>
          <w:p w14:paraId="49B8C61D" w14:textId="5832D7B1" w:rsidR="00073B2A" w:rsidRPr="00F849B2" w:rsidRDefault="00F849B2" w:rsidP="0084112C">
            <w:pPr>
              <w:spacing w:line="360" w:lineRule="auto"/>
              <w:jc w:val="both"/>
              <w:rPr>
                <w:rFonts w:asciiTheme="minorBidi" w:hAnsiTheme="minorBidi"/>
                <w:i/>
                <w:iCs/>
                <w:sz w:val="22"/>
                <w:szCs w:val="22"/>
              </w:rPr>
            </w:pPr>
            <w:r>
              <w:rPr>
                <w:rFonts w:asciiTheme="minorBidi" w:hAnsiTheme="minorBidi"/>
                <w:sz w:val="22"/>
                <w:szCs w:val="22"/>
              </w:rPr>
              <w:t>–</w:t>
            </w:r>
            <w:r w:rsidR="00073B2A" w:rsidRPr="00F849B2">
              <w:rPr>
                <w:rFonts w:asciiTheme="minorBidi" w:hAnsiTheme="minorBidi"/>
                <w:i/>
                <w:iCs/>
                <w:sz w:val="22"/>
                <w:szCs w:val="22"/>
              </w:rPr>
              <w:t>0.63</w:t>
            </w:r>
          </w:p>
        </w:tc>
        <w:tc>
          <w:tcPr>
            <w:tcW w:w="909" w:type="dxa"/>
            <w:tcBorders>
              <w:top w:val="nil"/>
              <w:left w:val="nil"/>
              <w:bottom w:val="nil"/>
              <w:right w:val="nil"/>
            </w:tcBorders>
            <w:shd w:val="clear" w:color="auto" w:fill="auto"/>
            <w:noWrap/>
            <w:vAlign w:val="center"/>
            <w:hideMark/>
          </w:tcPr>
          <w:p w14:paraId="50950FF7" w14:textId="4CEEEBE8"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0.29</w:t>
            </w:r>
          </w:p>
        </w:tc>
      </w:tr>
      <w:tr w:rsidR="00073B2A" w:rsidRPr="00F849B2" w14:paraId="24A49E04" w14:textId="77777777" w:rsidTr="00F849B2">
        <w:trPr>
          <w:jc w:val="center"/>
        </w:trPr>
        <w:tc>
          <w:tcPr>
            <w:tcW w:w="2521" w:type="dxa"/>
            <w:tcBorders>
              <w:top w:val="nil"/>
              <w:left w:val="nil"/>
              <w:bottom w:val="nil"/>
              <w:right w:val="nil"/>
            </w:tcBorders>
            <w:shd w:val="clear" w:color="auto" w:fill="auto"/>
            <w:vAlign w:val="center"/>
            <w:hideMark/>
          </w:tcPr>
          <w:p w14:paraId="65354231"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FOSBNDI</w:t>
            </w:r>
          </w:p>
        </w:tc>
        <w:tc>
          <w:tcPr>
            <w:tcW w:w="1050" w:type="dxa"/>
            <w:tcBorders>
              <w:top w:val="nil"/>
              <w:left w:val="nil"/>
              <w:bottom w:val="nil"/>
              <w:right w:val="nil"/>
            </w:tcBorders>
            <w:shd w:val="clear" w:color="auto" w:fill="auto"/>
            <w:noWrap/>
            <w:vAlign w:val="center"/>
            <w:hideMark/>
          </w:tcPr>
          <w:p w14:paraId="47394112" w14:textId="0922D5FB"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0.41</w:t>
            </w:r>
          </w:p>
        </w:tc>
        <w:tc>
          <w:tcPr>
            <w:tcW w:w="1051" w:type="dxa"/>
            <w:tcBorders>
              <w:top w:val="nil"/>
              <w:left w:val="nil"/>
              <w:bottom w:val="nil"/>
              <w:right w:val="nil"/>
            </w:tcBorders>
            <w:shd w:val="clear" w:color="auto" w:fill="auto"/>
            <w:noWrap/>
            <w:vAlign w:val="center"/>
            <w:hideMark/>
          </w:tcPr>
          <w:p w14:paraId="7A822AB9" w14:textId="70B14996"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0.38</w:t>
            </w:r>
          </w:p>
        </w:tc>
        <w:tc>
          <w:tcPr>
            <w:tcW w:w="1072" w:type="dxa"/>
            <w:tcBorders>
              <w:top w:val="nil"/>
              <w:left w:val="nil"/>
              <w:bottom w:val="nil"/>
              <w:right w:val="nil"/>
            </w:tcBorders>
            <w:shd w:val="clear" w:color="auto" w:fill="auto"/>
            <w:noWrap/>
            <w:vAlign w:val="center"/>
            <w:hideMark/>
          </w:tcPr>
          <w:p w14:paraId="6EADFD94" w14:textId="1106868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0.63</w:t>
            </w:r>
          </w:p>
        </w:tc>
        <w:tc>
          <w:tcPr>
            <w:tcW w:w="1051" w:type="dxa"/>
            <w:tcBorders>
              <w:top w:val="nil"/>
              <w:left w:val="nil"/>
              <w:bottom w:val="nil"/>
              <w:right w:val="nil"/>
            </w:tcBorders>
            <w:shd w:val="clear" w:color="auto" w:fill="auto"/>
            <w:noWrap/>
            <w:vAlign w:val="center"/>
            <w:hideMark/>
          </w:tcPr>
          <w:p w14:paraId="23E61911" w14:textId="07E3F23F"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0.21</w:t>
            </w:r>
          </w:p>
        </w:tc>
        <w:tc>
          <w:tcPr>
            <w:tcW w:w="1251" w:type="dxa"/>
            <w:tcBorders>
              <w:top w:val="nil"/>
              <w:left w:val="nil"/>
              <w:bottom w:val="nil"/>
              <w:right w:val="nil"/>
            </w:tcBorders>
            <w:shd w:val="clear" w:color="auto" w:fill="auto"/>
            <w:noWrap/>
            <w:vAlign w:val="center"/>
            <w:hideMark/>
          </w:tcPr>
          <w:p w14:paraId="4D5C7638" w14:textId="24A68B5C"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0.50</w:t>
            </w:r>
          </w:p>
        </w:tc>
        <w:tc>
          <w:tcPr>
            <w:tcW w:w="909" w:type="dxa"/>
            <w:tcBorders>
              <w:top w:val="nil"/>
              <w:left w:val="nil"/>
              <w:bottom w:val="nil"/>
              <w:right w:val="nil"/>
            </w:tcBorders>
            <w:shd w:val="clear" w:color="auto" w:fill="auto"/>
            <w:noWrap/>
            <w:vAlign w:val="center"/>
            <w:hideMark/>
          </w:tcPr>
          <w:p w14:paraId="6F302266" w14:textId="2BF30AEE"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0.43</w:t>
            </w:r>
          </w:p>
        </w:tc>
      </w:tr>
      <w:tr w:rsidR="00073B2A" w:rsidRPr="00F849B2" w14:paraId="44EFF802" w14:textId="77777777" w:rsidTr="00F849B2">
        <w:trPr>
          <w:jc w:val="center"/>
        </w:trPr>
        <w:tc>
          <w:tcPr>
            <w:tcW w:w="2521" w:type="dxa"/>
            <w:tcBorders>
              <w:top w:val="nil"/>
              <w:left w:val="nil"/>
              <w:bottom w:val="nil"/>
              <w:right w:val="nil"/>
            </w:tcBorders>
            <w:shd w:val="clear" w:color="auto" w:fill="auto"/>
            <w:vAlign w:val="center"/>
            <w:hideMark/>
          </w:tcPr>
          <w:p w14:paraId="5A4EB5C6"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SAPSBNDI</w:t>
            </w:r>
          </w:p>
        </w:tc>
        <w:tc>
          <w:tcPr>
            <w:tcW w:w="1050" w:type="dxa"/>
            <w:tcBorders>
              <w:top w:val="nil"/>
              <w:left w:val="nil"/>
              <w:bottom w:val="nil"/>
              <w:right w:val="nil"/>
            </w:tcBorders>
            <w:shd w:val="clear" w:color="auto" w:fill="auto"/>
            <w:noWrap/>
            <w:vAlign w:val="center"/>
            <w:hideMark/>
          </w:tcPr>
          <w:p w14:paraId="18A06139" w14:textId="44FE1A03"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0.11</w:t>
            </w:r>
          </w:p>
        </w:tc>
        <w:tc>
          <w:tcPr>
            <w:tcW w:w="1051" w:type="dxa"/>
            <w:tcBorders>
              <w:top w:val="nil"/>
              <w:left w:val="nil"/>
              <w:bottom w:val="nil"/>
              <w:right w:val="nil"/>
            </w:tcBorders>
            <w:shd w:val="clear" w:color="auto" w:fill="auto"/>
            <w:noWrap/>
            <w:vAlign w:val="center"/>
            <w:hideMark/>
          </w:tcPr>
          <w:p w14:paraId="5BBE7796" w14:textId="113DF5D4"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0.14</w:t>
            </w:r>
          </w:p>
        </w:tc>
        <w:tc>
          <w:tcPr>
            <w:tcW w:w="1072" w:type="dxa"/>
            <w:tcBorders>
              <w:top w:val="nil"/>
              <w:left w:val="nil"/>
              <w:bottom w:val="nil"/>
              <w:right w:val="nil"/>
            </w:tcBorders>
            <w:shd w:val="clear" w:color="auto" w:fill="auto"/>
            <w:noWrap/>
            <w:vAlign w:val="center"/>
            <w:hideMark/>
          </w:tcPr>
          <w:p w14:paraId="34FE91F4" w14:textId="3890593C"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0.49</w:t>
            </w:r>
          </w:p>
        </w:tc>
        <w:tc>
          <w:tcPr>
            <w:tcW w:w="1051" w:type="dxa"/>
            <w:tcBorders>
              <w:top w:val="nil"/>
              <w:left w:val="nil"/>
              <w:bottom w:val="nil"/>
              <w:right w:val="nil"/>
            </w:tcBorders>
            <w:shd w:val="clear" w:color="auto" w:fill="auto"/>
            <w:noWrap/>
            <w:vAlign w:val="center"/>
            <w:hideMark/>
          </w:tcPr>
          <w:p w14:paraId="25321D07" w14:textId="43212E7A"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0.26</w:t>
            </w:r>
          </w:p>
        </w:tc>
        <w:tc>
          <w:tcPr>
            <w:tcW w:w="1251" w:type="dxa"/>
            <w:tcBorders>
              <w:top w:val="nil"/>
              <w:left w:val="nil"/>
              <w:bottom w:val="nil"/>
              <w:right w:val="nil"/>
            </w:tcBorders>
            <w:shd w:val="clear" w:color="auto" w:fill="auto"/>
            <w:noWrap/>
            <w:vAlign w:val="center"/>
            <w:hideMark/>
          </w:tcPr>
          <w:p w14:paraId="0E9051CA" w14:textId="78821F42"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0.60</w:t>
            </w:r>
          </w:p>
        </w:tc>
        <w:tc>
          <w:tcPr>
            <w:tcW w:w="909" w:type="dxa"/>
            <w:tcBorders>
              <w:top w:val="nil"/>
              <w:left w:val="nil"/>
              <w:bottom w:val="nil"/>
              <w:right w:val="nil"/>
            </w:tcBorders>
            <w:shd w:val="clear" w:color="auto" w:fill="auto"/>
            <w:noWrap/>
            <w:vAlign w:val="center"/>
            <w:hideMark/>
          </w:tcPr>
          <w:p w14:paraId="519E675B" w14:textId="1074C3F9"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0.27</w:t>
            </w:r>
          </w:p>
        </w:tc>
      </w:tr>
      <w:tr w:rsidR="00073B2A" w:rsidRPr="00F849B2" w14:paraId="11D71480" w14:textId="77777777" w:rsidTr="00F849B2">
        <w:trPr>
          <w:jc w:val="center"/>
        </w:trPr>
        <w:tc>
          <w:tcPr>
            <w:tcW w:w="2521" w:type="dxa"/>
            <w:tcBorders>
              <w:top w:val="nil"/>
              <w:left w:val="nil"/>
              <w:bottom w:val="nil"/>
              <w:right w:val="nil"/>
            </w:tcBorders>
            <w:shd w:val="clear" w:color="auto" w:fill="auto"/>
            <w:vAlign w:val="center"/>
            <w:hideMark/>
          </w:tcPr>
          <w:p w14:paraId="450A386C"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WASCOSBNDI</w:t>
            </w:r>
          </w:p>
        </w:tc>
        <w:tc>
          <w:tcPr>
            <w:tcW w:w="1050" w:type="dxa"/>
            <w:tcBorders>
              <w:top w:val="nil"/>
              <w:left w:val="nil"/>
              <w:bottom w:val="nil"/>
              <w:right w:val="nil"/>
            </w:tcBorders>
            <w:shd w:val="clear" w:color="auto" w:fill="auto"/>
            <w:noWrap/>
            <w:vAlign w:val="center"/>
            <w:hideMark/>
          </w:tcPr>
          <w:p w14:paraId="34235CF4" w14:textId="130D019E"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0.22</w:t>
            </w:r>
          </w:p>
        </w:tc>
        <w:tc>
          <w:tcPr>
            <w:tcW w:w="1051" w:type="dxa"/>
            <w:tcBorders>
              <w:top w:val="nil"/>
              <w:left w:val="nil"/>
              <w:bottom w:val="nil"/>
              <w:right w:val="nil"/>
            </w:tcBorders>
            <w:shd w:val="clear" w:color="auto" w:fill="auto"/>
            <w:noWrap/>
            <w:vAlign w:val="center"/>
            <w:hideMark/>
          </w:tcPr>
          <w:p w14:paraId="4BB1CEB0" w14:textId="29132C20"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0.16</w:t>
            </w:r>
          </w:p>
        </w:tc>
        <w:tc>
          <w:tcPr>
            <w:tcW w:w="1072" w:type="dxa"/>
            <w:tcBorders>
              <w:top w:val="nil"/>
              <w:left w:val="nil"/>
              <w:bottom w:val="nil"/>
              <w:right w:val="nil"/>
            </w:tcBorders>
            <w:shd w:val="clear" w:color="auto" w:fill="auto"/>
            <w:noWrap/>
            <w:vAlign w:val="center"/>
            <w:hideMark/>
          </w:tcPr>
          <w:p w14:paraId="7F530BCD" w14:textId="0264ADB8"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0.26</w:t>
            </w:r>
          </w:p>
        </w:tc>
        <w:tc>
          <w:tcPr>
            <w:tcW w:w="1051" w:type="dxa"/>
            <w:tcBorders>
              <w:top w:val="nil"/>
              <w:left w:val="nil"/>
              <w:bottom w:val="nil"/>
              <w:right w:val="nil"/>
            </w:tcBorders>
            <w:shd w:val="clear" w:color="auto" w:fill="auto"/>
            <w:noWrap/>
            <w:vAlign w:val="center"/>
            <w:hideMark/>
          </w:tcPr>
          <w:p w14:paraId="2FF8BDD2" w14:textId="1B126754"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0.03</w:t>
            </w:r>
          </w:p>
        </w:tc>
        <w:tc>
          <w:tcPr>
            <w:tcW w:w="1251" w:type="dxa"/>
            <w:tcBorders>
              <w:top w:val="nil"/>
              <w:left w:val="nil"/>
              <w:bottom w:val="nil"/>
              <w:right w:val="nil"/>
            </w:tcBorders>
            <w:shd w:val="clear" w:color="auto" w:fill="auto"/>
            <w:noWrap/>
            <w:vAlign w:val="center"/>
            <w:hideMark/>
          </w:tcPr>
          <w:p w14:paraId="7496EEFD" w14:textId="205311B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0.13</w:t>
            </w:r>
          </w:p>
        </w:tc>
        <w:tc>
          <w:tcPr>
            <w:tcW w:w="909" w:type="dxa"/>
            <w:tcBorders>
              <w:top w:val="nil"/>
              <w:left w:val="nil"/>
              <w:bottom w:val="nil"/>
              <w:right w:val="nil"/>
            </w:tcBorders>
            <w:shd w:val="clear" w:color="auto" w:fill="auto"/>
            <w:noWrap/>
            <w:vAlign w:val="center"/>
            <w:hideMark/>
          </w:tcPr>
          <w:p w14:paraId="5D5B479C" w14:textId="07F2D7A9"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0.03</w:t>
            </w:r>
          </w:p>
        </w:tc>
      </w:tr>
      <w:tr w:rsidR="00073B2A" w:rsidRPr="00F849B2" w14:paraId="5C853210" w14:textId="77777777" w:rsidTr="00F849B2">
        <w:trPr>
          <w:jc w:val="center"/>
        </w:trPr>
        <w:tc>
          <w:tcPr>
            <w:tcW w:w="2521" w:type="dxa"/>
            <w:tcBorders>
              <w:top w:val="nil"/>
              <w:left w:val="nil"/>
              <w:bottom w:val="nil"/>
              <w:right w:val="nil"/>
            </w:tcBorders>
            <w:shd w:val="clear" w:color="auto" w:fill="auto"/>
            <w:vAlign w:val="center"/>
            <w:hideMark/>
          </w:tcPr>
          <w:p w14:paraId="033A2A67"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NDWSI</w:t>
            </w:r>
          </w:p>
        </w:tc>
        <w:tc>
          <w:tcPr>
            <w:tcW w:w="1050" w:type="dxa"/>
            <w:tcBorders>
              <w:top w:val="nil"/>
              <w:left w:val="nil"/>
              <w:bottom w:val="nil"/>
              <w:right w:val="nil"/>
            </w:tcBorders>
            <w:shd w:val="clear" w:color="auto" w:fill="auto"/>
            <w:noWrap/>
            <w:vAlign w:val="center"/>
            <w:hideMark/>
          </w:tcPr>
          <w:p w14:paraId="697951DC" w14:textId="2ECE2710"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0.15</w:t>
            </w:r>
          </w:p>
        </w:tc>
        <w:tc>
          <w:tcPr>
            <w:tcW w:w="1051" w:type="dxa"/>
            <w:tcBorders>
              <w:top w:val="nil"/>
              <w:left w:val="nil"/>
              <w:bottom w:val="nil"/>
              <w:right w:val="nil"/>
            </w:tcBorders>
            <w:shd w:val="clear" w:color="auto" w:fill="auto"/>
            <w:noWrap/>
            <w:vAlign w:val="center"/>
            <w:hideMark/>
          </w:tcPr>
          <w:p w14:paraId="6E4657B6" w14:textId="4778A77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0.21</w:t>
            </w:r>
          </w:p>
        </w:tc>
        <w:tc>
          <w:tcPr>
            <w:tcW w:w="1072" w:type="dxa"/>
            <w:tcBorders>
              <w:top w:val="nil"/>
              <w:left w:val="nil"/>
              <w:bottom w:val="nil"/>
              <w:right w:val="nil"/>
            </w:tcBorders>
            <w:shd w:val="clear" w:color="auto" w:fill="auto"/>
            <w:noWrap/>
            <w:vAlign w:val="center"/>
            <w:hideMark/>
          </w:tcPr>
          <w:p w14:paraId="1B9FDC74" w14:textId="1AC7E9E5"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0.50</w:t>
            </w:r>
          </w:p>
        </w:tc>
        <w:tc>
          <w:tcPr>
            <w:tcW w:w="1051" w:type="dxa"/>
            <w:tcBorders>
              <w:top w:val="nil"/>
              <w:left w:val="nil"/>
              <w:bottom w:val="nil"/>
              <w:right w:val="nil"/>
            </w:tcBorders>
            <w:shd w:val="clear" w:color="auto" w:fill="auto"/>
            <w:noWrap/>
            <w:vAlign w:val="center"/>
            <w:hideMark/>
          </w:tcPr>
          <w:p w14:paraId="5ED90104" w14:textId="648E07C1"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0.27</w:t>
            </w:r>
          </w:p>
        </w:tc>
        <w:tc>
          <w:tcPr>
            <w:tcW w:w="1251" w:type="dxa"/>
            <w:tcBorders>
              <w:top w:val="nil"/>
              <w:left w:val="nil"/>
              <w:bottom w:val="nil"/>
              <w:right w:val="nil"/>
            </w:tcBorders>
            <w:shd w:val="clear" w:color="auto" w:fill="auto"/>
            <w:noWrap/>
            <w:vAlign w:val="center"/>
            <w:hideMark/>
          </w:tcPr>
          <w:p w14:paraId="4608DD1B" w14:textId="5F48878E"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0.60</w:t>
            </w:r>
          </w:p>
        </w:tc>
        <w:tc>
          <w:tcPr>
            <w:tcW w:w="909" w:type="dxa"/>
            <w:tcBorders>
              <w:top w:val="nil"/>
              <w:left w:val="nil"/>
              <w:bottom w:val="nil"/>
              <w:right w:val="nil"/>
            </w:tcBorders>
            <w:shd w:val="clear" w:color="auto" w:fill="auto"/>
            <w:noWrap/>
            <w:vAlign w:val="center"/>
            <w:hideMark/>
          </w:tcPr>
          <w:p w14:paraId="5D1728CD" w14:textId="0C79177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 xml:space="preserve">  </w:t>
            </w:r>
            <w:r w:rsidR="00073B2A" w:rsidRPr="00F849B2">
              <w:rPr>
                <w:rFonts w:asciiTheme="minorBidi" w:hAnsiTheme="minorBidi"/>
                <w:sz w:val="22"/>
                <w:szCs w:val="22"/>
              </w:rPr>
              <w:t>0.29</w:t>
            </w:r>
          </w:p>
        </w:tc>
      </w:tr>
      <w:tr w:rsidR="00073B2A" w:rsidRPr="00F849B2" w14:paraId="043C9BB4" w14:textId="77777777" w:rsidTr="00F849B2">
        <w:trPr>
          <w:jc w:val="center"/>
        </w:trPr>
        <w:tc>
          <w:tcPr>
            <w:tcW w:w="2521" w:type="dxa"/>
            <w:tcBorders>
              <w:top w:val="nil"/>
              <w:left w:val="nil"/>
              <w:right w:val="nil"/>
            </w:tcBorders>
            <w:shd w:val="clear" w:color="auto" w:fill="auto"/>
            <w:vAlign w:val="center"/>
            <w:hideMark/>
          </w:tcPr>
          <w:p w14:paraId="7CDE77BC"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NDWI</w:t>
            </w:r>
          </w:p>
        </w:tc>
        <w:tc>
          <w:tcPr>
            <w:tcW w:w="1050" w:type="dxa"/>
            <w:tcBorders>
              <w:top w:val="nil"/>
              <w:left w:val="nil"/>
              <w:right w:val="nil"/>
            </w:tcBorders>
            <w:shd w:val="clear" w:color="auto" w:fill="auto"/>
            <w:noWrap/>
            <w:vAlign w:val="center"/>
            <w:hideMark/>
          </w:tcPr>
          <w:p w14:paraId="7DA46506" w14:textId="3A788AF8"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0.52</w:t>
            </w:r>
          </w:p>
        </w:tc>
        <w:tc>
          <w:tcPr>
            <w:tcW w:w="1051" w:type="dxa"/>
            <w:tcBorders>
              <w:top w:val="nil"/>
              <w:left w:val="nil"/>
              <w:right w:val="nil"/>
            </w:tcBorders>
            <w:shd w:val="clear" w:color="auto" w:fill="auto"/>
            <w:noWrap/>
            <w:vAlign w:val="center"/>
            <w:hideMark/>
          </w:tcPr>
          <w:p w14:paraId="26C48F97" w14:textId="5040332A"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0.65</w:t>
            </w:r>
          </w:p>
        </w:tc>
        <w:tc>
          <w:tcPr>
            <w:tcW w:w="1072" w:type="dxa"/>
            <w:tcBorders>
              <w:top w:val="nil"/>
              <w:left w:val="nil"/>
              <w:right w:val="nil"/>
            </w:tcBorders>
            <w:shd w:val="clear" w:color="auto" w:fill="auto"/>
            <w:noWrap/>
            <w:vAlign w:val="center"/>
            <w:hideMark/>
          </w:tcPr>
          <w:p w14:paraId="5DC569CC" w14:textId="41334F47"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0.83</w:t>
            </w:r>
          </w:p>
        </w:tc>
        <w:tc>
          <w:tcPr>
            <w:tcW w:w="1051" w:type="dxa"/>
            <w:tcBorders>
              <w:top w:val="nil"/>
              <w:left w:val="nil"/>
              <w:right w:val="nil"/>
            </w:tcBorders>
            <w:shd w:val="clear" w:color="auto" w:fill="auto"/>
            <w:noWrap/>
            <w:vAlign w:val="center"/>
            <w:hideMark/>
          </w:tcPr>
          <w:p w14:paraId="79789E0F" w14:textId="371ED1B9"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0.51</w:t>
            </w:r>
          </w:p>
        </w:tc>
        <w:tc>
          <w:tcPr>
            <w:tcW w:w="1251" w:type="dxa"/>
            <w:tcBorders>
              <w:top w:val="nil"/>
              <w:left w:val="nil"/>
              <w:right w:val="nil"/>
            </w:tcBorders>
            <w:shd w:val="clear" w:color="auto" w:fill="auto"/>
            <w:noWrap/>
            <w:vAlign w:val="center"/>
            <w:hideMark/>
          </w:tcPr>
          <w:p w14:paraId="23549552" w14:textId="5BCD2EB9" w:rsidR="00073B2A" w:rsidRPr="00F849B2" w:rsidRDefault="00F849B2" w:rsidP="0084112C">
            <w:pPr>
              <w:spacing w:line="360" w:lineRule="auto"/>
              <w:jc w:val="both"/>
              <w:rPr>
                <w:rFonts w:asciiTheme="minorBidi" w:hAnsiTheme="minorBidi"/>
                <w:b/>
                <w:bCs/>
                <w:sz w:val="22"/>
                <w:szCs w:val="22"/>
              </w:rPr>
            </w:pPr>
            <w:r w:rsidRPr="00F849B2">
              <w:rPr>
                <w:rFonts w:asciiTheme="minorBidi" w:hAnsiTheme="minorBidi"/>
                <w:b/>
                <w:bCs/>
                <w:sz w:val="22"/>
                <w:szCs w:val="22"/>
              </w:rPr>
              <w:t>–</w:t>
            </w:r>
            <w:r w:rsidR="00073B2A" w:rsidRPr="00F849B2">
              <w:rPr>
                <w:rFonts w:asciiTheme="minorBidi" w:hAnsiTheme="minorBidi"/>
                <w:b/>
                <w:bCs/>
                <w:sz w:val="22"/>
                <w:szCs w:val="22"/>
              </w:rPr>
              <w:t>0.67</w:t>
            </w:r>
          </w:p>
        </w:tc>
        <w:tc>
          <w:tcPr>
            <w:tcW w:w="909" w:type="dxa"/>
            <w:tcBorders>
              <w:top w:val="nil"/>
              <w:left w:val="nil"/>
              <w:right w:val="nil"/>
            </w:tcBorders>
            <w:shd w:val="clear" w:color="auto" w:fill="auto"/>
            <w:noWrap/>
            <w:vAlign w:val="center"/>
            <w:hideMark/>
          </w:tcPr>
          <w:p w14:paraId="7EF1259B" w14:textId="7AEA7066" w:rsidR="00073B2A" w:rsidRPr="00F849B2" w:rsidRDefault="00F849B2" w:rsidP="0084112C">
            <w:pPr>
              <w:spacing w:line="360" w:lineRule="auto"/>
              <w:jc w:val="both"/>
              <w:rPr>
                <w:rFonts w:asciiTheme="minorBidi" w:hAnsiTheme="minorBidi"/>
                <w:i/>
                <w:iCs/>
                <w:sz w:val="22"/>
                <w:szCs w:val="22"/>
              </w:rPr>
            </w:pPr>
            <w:r>
              <w:rPr>
                <w:rFonts w:asciiTheme="minorBidi" w:hAnsiTheme="minorBidi"/>
                <w:sz w:val="22"/>
                <w:szCs w:val="22"/>
              </w:rPr>
              <w:t>–</w:t>
            </w:r>
            <w:r w:rsidR="00073B2A" w:rsidRPr="00F849B2">
              <w:rPr>
                <w:rFonts w:asciiTheme="minorBidi" w:hAnsiTheme="minorBidi"/>
                <w:i/>
                <w:iCs/>
                <w:sz w:val="22"/>
                <w:szCs w:val="22"/>
              </w:rPr>
              <w:t>0.48</w:t>
            </w:r>
          </w:p>
        </w:tc>
      </w:tr>
      <w:tr w:rsidR="00073B2A" w:rsidRPr="00F849B2" w14:paraId="3555015F" w14:textId="77777777" w:rsidTr="00F849B2">
        <w:trPr>
          <w:jc w:val="center"/>
        </w:trPr>
        <w:tc>
          <w:tcPr>
            <w:tcW w:w="2521" w:type="dxa"/>
            <w:tcBorders>
              <w:top w:val="nil"/>
              <w:left w:val="nil"/>
              <w:bottom w:val="single" w:sz="4" w:space="0" w:color="auto"/>
              <w:right w:val="nil"/>
            </w:tcBorders>
            <w:shd w:val="clear" w:color="auto" w:fill="auto"/>
            <w:vAlign w:val="center"/>
            <w:hideMark/>
          </w:tcPr>
          <w:p w14:paraId="242E0D8D"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WI</w:t>
            </w:r>
          </w:p>
        </w:tc>
        <w:tc>
          <w:tcPr>
            <w:tcW w:w="1050" w:type="dxa"/>
            <w:tcBorders>
              <w:top w:val="nil"/>
              <w:left w:val="nil"/>
              <w:bottom w:val="single" w:sz="4" w:space="0" w:color="auto"/>
              <w:right w:val="nil"/>
            </w:tcBorders>
            <w:shd w:val="clear" w:color="auto" w:fill="auto"/>
            <w:noWrap/>
            <w:vAlign w:val="center"/>
            <w:hideMark/>
          </w:tcPr>
          <w:p w14:paraId="15CAA6CD" w14:textId="41C1FC9F"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0.21</w:t>
            </w:r>
          </w:p>
        </w:tc>
        <w:tc>
          <w:tcPr>
            <w:tcW w:w="1051" w:type="dxa"/>
            <w:tcBorders>
              <w:top w:val="nil"/>
              <w:left w:val="nil"/>
              <w:bottom w:val="single" w:sz="4" w:space="0" w:color="auto"/>
              <w:right w:val="nil"/>
            </w:tcBorders>
            <w:shd w:val="clear" w:color="auto" w:fill="auto"/>
            <w:noWrap/>
            <w:vAlign w:val="center"/>
            <w:hideMark/>
          </w:tcPr>
          <w:p w14:paraId="1A6DD261" w14:textId="3CDFD4C6"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0.27</w:t>
            </w:r>
          </w:p>
        </w:tc>
        <w:tc>
          <w:tcPr>
            <w:tcW w:w="1072" w:type="dxa"/>
            <w:tcBorders>
              <w:top w:val="nil"/>
              <w:left w:val="nil"/>
              <w:bottom w:val="single" w:sz="4" w:space="0" w:color="auto"/>
              <w:right w:val="nil"/>
            </w:tcBorders>
            <w:shd w:val="clear" w:color="auto" w:fill="auto"/>
            <w:noWrap/>
            <w:vAlign w:val="center"/>
            <w:hideMark/>
          </w:tcPr>
          <w:p w14:paraId="022C86CB" w14:textId="275A6AF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0.48</w:t>
            </w:r>
          </w:p>
        </w:tc>
        <w:tc>
          <w:tcPr>
            <w:tcW w:w="1051" w:type="dxa"/>
            <w:tcBorders>
              <w:top w:val="nil"/>
              <w:left w:val="nil"/>
              <w:bottom w:val="single" w:sz="4" w:space="0" w:color="auto"/>
              <w:right w:val="nil"/>
            </w:tcBorders>
            <w:shd w:val="clear" w:color="auto" w:fill="auto"/>
            <w:noWrap/>
            <w:vAlign w:val="center"/>
            <w:hideMark/>
          </w:tcPr>
          <w:p w14:paraId="013BCC07" w14:textId="74A46376"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0.26</w:t>
            </w:r>
          </w:p>
        </w:tc>
        <w:tc>
          <w:tcPr>
            <w:tcW w:w="1251" w:type="dxa"/>
            <w:tcBorders>
              <w:top w:val="nil"/>
              <w:left w:val="nil"/>
              <w:bottom w:val="single" w:sz="4" w:space="0" w:color="auto"/>
              <w:right w:val="nil"/>
            </w:tcBorders>
            <w:shd w:val="clear" w:color="auto" w:fill="auto"/>
            <w:noWrap/>
            <w:vAlign w:val="center"/>
            <w:hideMark/>
          </w:tcPr>
          <w:p w14:paraId="6E0ED773" w14:textId="156CDAFE"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0.60</w:t>
            </w:r>
          </w:p>
        </w:tc>
        <w:tc>
          <w:tcPr>
            <w:tcW w:w="909" w:type="dxa"/>
            <w:tcBorders>
              <w:top w:val="nil"/>
              <w:left w:val="nil"/>
              <w:bottom w:val="single" w:sz="4" w:space="0" w:color="auto"/>
              <w:right w:val="nil"/>
            </w:tcBorders>
            <w:shd w:val="clear" w:color="auto" w:fill="auto"/>
            <w:noWrap/>
            <w:vAlign w:val="center"/>
            <w:hideMark/>
          </w:tcPr>
          <w:p w14:paraId="4A6C3C60" w14:textId="4E5F85DD" w:rsidR="00073B2A" w:rsidRPr="00F849B2" w:rsidRDefault="00F849B2" w:rsidP="0084112C">
            <w:pPr>
              <w:spacing w:line="360" w:lineRule="auto"/>
              <w:jc w:val="both"/>
              <w:rPr>
                <w:rFonts w:asciiTheme="minorBidi" w:hAnsiTheme="minorBidi"/>
                <w:sz w:val="22"/>
                <w:szCs w:val="22"/>
              </w:rPr>
            </w:pPr>
            <w:r>
              <w:rPr>
                <w:rFonts w:asciiTheme="minorBidi" w:hAnsiTheme="minorBidi"/>
                <w:sz w:val="22"/>
                <w:szCs w:val="22"/>
              </w:rPr>
              <w:t>–</w:t>
            </w:r>
            <w:r w:rsidR="00073B2A" w:rsidRPr="00F849B2">
              <w:rPr>
                <w:rFonts w:asciiTheme="minorBidi" w:hAnsiTheme="minorBidi"/>
                <w:sz w:val="22"/>
                <w:szCs w:val="22"/>
              </w:rPr>
              <w:t>0.31</w:t>
            </w:r>
          </w:p>
        </w:tc>
      </w:tr>
      <w:tr w:rsidR="00073B2A" w:rsidRPr="00F849B2" w14:paraId="14EEAF54" w14:textId="77777777" w:rsidTr="00F849B2">
        <w:trPr>
          <w:jc w:val="center"/>
        </w:trPr>
        <w:tc>
          <w:tcPr>
            <w:tcW w:w="2521" w:type="dxa"/>
            <w:tcBorders>
              <w:top w:val="single" w:sz="4" w:space="0" w:color="auto"/>
              <w:left w:val="nil"/>
              <w:bottom w:val="single" w:sz="8" w:space="0" w:color="auto"/>
              <w:right w:val="nil"/>
            </w:tcBorders>
            <w:shd w:val="clear" w:color="auto" w:fill="auto"/>
            <w:vAlign w:val="center"/>
            <w:hideMark/>
          </w:tcPr>
          <w:p w14:paraId="192272D4" w14:textId="77777777" w:rsidR="00073B2A" w:rsidRPr="00F849B2" w:rsidRDefault="00073B2A" w:rsidP="0084112C">
            <w:pPr>
              <w:spacing w:line="360" w:lineRule="auto"/>
              <w:jc w:val="both"/>
              <w:rPr>
                <w:rFonts w:asciiTheme="minorBidi" w:hAnsiTheme="minorBidi"/>
                <w:sz w:val="22"/>
                <w:szCs w:val="22"/>
              </w:rPr>
            </w:pPr>
            <w:r w:rsidRPr="00F849B2">
              <w:rPr>
                <w:rFonts w:asciiTheme="minorBidi" w:hAnsiTheme="minorBidi"/>
                <w:sz w:val="22"/>
                <w:szCs w:val="22"/>
              </w:rPr>
              <w:t>NDSI (680/750)</w:t>
            </w:r>
          </w:p>
        </w:tc>
        <w:tc>
          <w:tcPr>
            <w:tcW w:w="1050" w:type="dxa"/>
            <w:tcBorders>
              <w:top w:val="single" w:sz="4" w:space="0" w:color="auto"/>
              <w:left w:val="nil"/>
              <w:bottom w:val="single" w:sz="8" w:space="0" w:color="auto"/>
              <w:right w:val="nil"/>
            </w:tcBorders>
            <w:shd w:val="clear" w:color="auto" w:fill="auto"/>
            <w:noWrap/>
            <w:vAlign w:val="center"/>
            <w:hideMark/>
          </w:tcPr>
          <w:p w14:paraId="599BF645" w14:textId="465A10CA" w:rsidR="00073B2A" w:rsidRPr="00F849B2" w:rsidRDefault="00F849B2" w:rsidP="0084112C">
            <w:pPr>
              <w:spacing w:line="360" w:lineRule="auto"/>
              <w:jc w:val="both"/>
              <w:rPr>
                <w:rFonts w:asciiTheme="minorBidi" w:hAnsiTheme="minorBidi"/>
                <w:i/>
                <w:iCs/>
                <w:sz w:val="22"/>
                <w:szCs w:val="22"/>
              </w:rPr>
            </w:pPr>
            <w:r>
              <w:rPr>
                <w:rFonts w:asciiTheme="minorBidi" w:hAnsiTheme="minorBidi"/>
                <w:i/>
                <w:iCs/>
                <w:sz w:val="22"/>
                <w:szCs w:val="22"/>
              </w:rPr>
              <w:t xml:space="preserve">  </w:t>
            </w:r>
            <w:r w:rsidR="00073B2A" w:rsidRPr="00F849B2">
              <w:rPr>
                <w:rFonts w:asciiTheme="minorBidi" w:hAnsiTheme="minorBidi"/>
                <w:i/>
                <w:iCs/>
                <w:sz w:val="22"/>
                <w:szCs w:val="22"/>
              </w:rPr>
              <w:t>0.55</w:t>
            </w:r>
          </w:p>
        </w:tc>
        <w:tc>
          <w:tcPr>
            <w:tcW w:w="1051" w:type="dxa"/>
            <w:tcBorders>
              <w:top w:val="single" w:sz="4" w:space="0" w:color="auto"/>
              <w:left w:val="nil"/>
              <w:bottom w:val="single" w:sz="8" w:space="0" w:color="auto"/>
              <w:right w:val="nil"/>
            </w:tcBorders>
            <w:shd w:val="clear" w:color="auto" w:fill="auto"/>
            <w:noWrap/>
            <w:vAlign w:val="center"/>
            <w:hideMark/>
          </w:tcPr>
          <w:p w14:paraId="4F43AB4D" w14:textId="7E96B383" w:rsidR="00073B2A" w:rsidRPr="00F849B2" w:rsidRDefault="00F849B2" w:rsidP="0084112C">
            <w:pPr>
              <w:spacing w:line="360" w:lineRule="auto"/>
              <w:jc w:val="both"/>
              <w:rPr>
                <w:rFonts w:asciiTheme="minorBidi" w:hAnsiTheme="minorBidi"/>
                <w:i/>
                <w:iCs/>
                <w:sz w:val="22"/>
                <w:szCs w:val="22"/>
              </w:rPr>
            </w:pPr>
            <w:r>
              <w:rPr>
                <w:rFonts w:asciiTheme="minorBidi" w:hAnsiTheme="minorBidi"/>
                <w:i/>
                <w:iCs/>
                <w:sz w:val="22"/>
                <w:szCs w:val="22"/>
              </w:rPr>
              <w:t xml:space="preserve">  </w:t>
            </w:r>
            <w:r w:rsidR="00073B2A" w:rsidRPr="00F849B2">
              <w:rPr>
                <w:rFonts w:asciiTheme="minorBidi" w:hAnsiTheme="minorBidi"/>
                <w:i/>
                <w:iCs/>
                <w:sz w:val="22"/>
                <w:szCs w:val="22"/>
              </w:rPr>
              <w:t>0.69</w:t>
            </w:r>
          </w:p>
        </w:tc>
        <w:tc>
          <w:tcPr>
            <w:tcW w:w="1072" w:type="dxa"/>
            <w:tcBorders>
              <w:top w:val="single" w:sz="4" w:space="0" w:color="auto"/>
              <w:left w:val="nil"/>
              <w:bottom w:val="single" w:sz="8" w:space="0" w:color="auto"/>
              <w:right w:val="nil"/>
            </w:tcBorders>
            <w:shd w:val="clear" w:color="auto" w:fill="auto"/>
            <w:noWrap/>
            <w:vAlign w:val="center"/>
            <w:hideMark/>
          </w:tcPr>
          <w:p w14:paraId="720F9AF0" w14:textId="03427007"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0.86</w:t>
            </w:r>
          </w:p>
        </w:tc>
        <w:tc>
          <w:tcPr>
            <w:tcW w:w="1051" w:type="dxa"/>
            <w:tcBorders>
              <w:top w:val="single" w:sz="4" w:space="0" w:color="auto"/>
              <w:left w:val="nil"/>
              <w:bottom w:val="single" w:sz="8" w:space="0" w:color="auto"/>
              <w:right w:val="nil"/>
            </w:tcBorders>
            <w:shd w:val="clear" w:color="auto" w:fill="auto"/>
            <w:noWrap/>
            <w:vAlign w:val="center"/>
            <w:hideMark/>
          </w:tcPr>
          <w:p w14:paraId="5BB7CD97" w14:textId="4F77F365" w:rsidR="00073B2A" w:rsidRPr="00F849B2" w:rsidRDefault="00F849B2" w:rsidP="0084112C">
            <w:pPr>
              <w:spacing w:line="360" w:lineRule="auto"/>
              <w:jc w:val="both"/>
              <w:rPr>
                <w:rFonts w:asciiTheme="minorBidi" w:hAnsiTheme="minorBidi"/>
                <w:b/>
                <w:bCs/>
                <w:i/>
                <w:i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0.54</w:t>
            </w:r>
          </w:p>
        </w:tc>
        <w:tc>
          <w:tcPr>
            <w:tcW w:w="1251" w:type="dxa"/>
            <w:tcBorders>
              <w:top w:val="single" w:sz="4" w:space="0" w:color="auto"/>
              <w:left w:val="nil"/>
              <w:bottom w:val="single" w:sz="8" w:space="0" w:color="auto"/>
              <w:right w:val="nil"/>
            </w:tcBorders>
            <w:shd w:val="clear" w:color="auto" w:fill="auto"/>
            <w:noWrap/>
            <w:vAlign w:val="center"/>
            <w:hideMark/>
          </w:tcPr>
          <w:p w14:paraId="355702FB" w14:textId="5A62BFEF" w:rsidR="00073B2A" w:rsidRPr="00F849B2" w:rsidRDefault="00F849B2" w:rsidP="0084112C">
            <w:pPr>
              <w:spacing w:line="360" w:lineRule="auto"/>
              <w:jc w:val="both"/>
              <w:rPr>
                <w:rFonts w:asciiTheme="minorBidi" w:hAnsiTheme="minorBidi"/>
                <w:b/>
                <w:bCs/>
                <w:sz w:val="22"/>
                <w:szCs w:val="22"/>
              </w:rPr>
            </w:pPr>
            <w:r>
              <w:rPr>
                <w:rFonts w:asciiTheme="minorBidi" w:hAnsiTheme="minorBidi"/>
                <w:sz w:val="22"/>
                <w:szCs w:val="22"/>
              </w:rPr>
              <w:t xml:space="preserve">  </w:t>
            </w:r>
            <w:r w:rsidR="00073B2A" w:rsidRPr="00F849B2">
              <w:rPr>
                <w:rFonts w:asciiTheme="minorBidi" w:hAnsiTheme="minorBidi"/>
                <w:sz w:val="22"/>
                <w:szCs w:val="22"/>
              </w:rPr>
              <w:t>0.60</w:t>
            </w:r>
          </w:p>
        </w:tc>
        <w:tc>
          <w:tcPr>
            <w:tcW w:w="909" w:type="dxa"/>
            <w:tcBorders>
              <w:top w:val="single" w:sz="4" w:space="0" w:color="auto"/>
              <w:left w:val="nil"/>
              <w:bottom w:val="single" w:sz="8" w:space="0" w:color="auto"/>
              <w:right w:val="nil"/>
            </w:tcBorders>
            <w:shd w:val="clear" w:color="auto" w:fill="auto"/>
            <w:noWrap/>
            <w:vAlign w:val="center"/>
            <w:hideMark/>
          </w:tcPr>
          <w:p w14:paraId="661A2AF4" w14:textId="16D94165" w:rsidR="00073B2A" w:rsidRPr="00F849B2" w:rsidRDefault="00F849B2" w:rsidP="0084112C">
            <w:pPr>
              <w:spacing w:line="360" w:lineRule="auto"/>
              <w:jc w:val="both"/>
              <w:rPr>
                <w:rFonts w:asciiTheme="minorBidi" w:hAnsiTheme="minorBidi"/>
                <w:b/>
                <w:bCs/>
                <w:sz w:val="22"/>
                <w:szCs w:val="22"/>
              </w:rPr>
            </w:pPr>
            <w:r>
              <w:rPr>
                <w:rFonts w:asciiTheme="minorBidi" w:hAnsiTheme="minorBidi"/>
                <w:b/>
                <w:bCs/>
                <w:sz w:val="22"/>
                <w:szCs w:val="22"/>
              </w:rPr>
              <w:t xml:space="preserve">  </w:t>
            </w:r>
            <w:r w:rsidR="00073B2A" w:rsidRPr="00F849B2">
              <w:rPr>
                <w:rFonts w:asciiTheme="minorBidi" w:hAnsiTheme="minorBidi"/>
                <w:b/>
                <w:bCs/>
                <w:sz w:val="22"/>
                <w:szCs w:val="22"/>
              </w:rPr>
              <w:t>0.57</w:t>
            </w:r>
          </w:p>
        </w:tc>
      </w:tr>
    </w:tbl>
    <w:p w14:paraId="23C8F771" w14:textId="77777777" w:rsidR="00073B2A" w:rsidRPr="004E0A0D" w:rsidRDefault="00073B2A" w:rsidP="0084112C">
      <w:pPr>
        <w:spacing w:line="360" w:lineRule="auto"/>
        <w:jc w:val="both"/>
        <w:rPr>
          <w:rFonts w:asciiTheme="minorBidi" w:hAnsiTheme="minorBidi"/>
          <w:lang w:bidi="en-US"/>
        </w:rPr>
      </w:pPr>
    </w:p>
    <w:p w14:paraId="63B2A0A0" w14:textId="77777777" w:rsidR="00F849B2" w:rsidRDefault="00F849B2" w:rsidP="0084112C">
      <w:pPr>
        <w:spacing w:line="360" w:lineRule="auto"/>
        <w:jc w:val="both"/>
        <w:rPr>
          <w:rFonts w:asciiTheme="minorBidi" w:hAnsiTheme="minorBidi"/>
          <w:lang w:bidi="en-US"/>
        </w:rPr>
      </w:pPr>
    </w:p>
    <w:p w14:paraId="6FC9804A" w14:textId="0C35D9D8" w:rsidR="00073B2A" w:rsidRDefault="00073B2A" w:rsidP="0084112C">
      <w:pPr>
        <w:spacing w:line="360" w:lineRule="auto"/>
        <w:jc w:val="both"/>
        <w:rPr>
          <w:rFonts w:asciiTheme="minorBidi" w:hAnsiTheme="minorBidi"/>
          <w:lang w:bidi="en-US"/>
        </w:rPr>
      </w:pPr>
      <w:r w:rsidRPr="004E0A0D">
        <w:rPr>
          <w:rFonts w:asciiTheme="minorBidi" w:hAnsiTheme="minorBidi"/>
          <w:lang w:bidi="en-US"/>
        </w:rPr>
        <w:t>The MLR model performed slightly better than the spectral indices with R</w:t>
      </w:r>
      <w:r w:rsidRPr="004E0A0D">
        <w:rPr>
          <w:rFonts w:asciiTheme="minorBidi" w:hAnsiTheme="minorBidi"/>
          <w:vertAlign w:val="superscript"/>
          <w:lang w:bidi="en-US"/>
        </w:rPr>
        <w:t>2</w:t>
      </w:r>
      <w:r w:rsidRPr="004E0A0D">
        <w:rPr>
          <w:rFonts w:asciiTheme="minorBidi" w:hAnsiTheme="minorBidi"/>
          <w:lang w:bidi="en-US"/>
        </w:rPr>
        <w:t xml:space="preserve"> </w:t>
      </w:r>
      <w:del w:id="774" w:author="David Helman" w:date="2025-06-09T14:04:00Z">
        <w:r w:rsidRPr="004E0A0D" w:rsidDel="00933727">
          <w:rPr>
            <w:rFonts w:asciiTheme="minorBidi" w:hAnsiTheme="minorBidi"/>
            <w:lang w:bidi="en-US"/>
          </w:rPr>
          <w:delText>=</w:delText>
        </w:r>
      </w:del>
      <w:ins w:id="775" w:author="David Helman" w:date="2025-06-09T14:04:00Z">
        <w:r w:rsidR="00933727">
          <w:rPr>
            <w:rFonts w:asciiTheme="minorBidi" w:hAnsiTheme="minorBidi"/>
            <w:lang w:bidi="en-US"/>
          </w:rPr>
          <w:t>of</w:t>
        </w:r>
      </w:ins>
      <w:r w:rsidRPr="004E0A0D">
        <w:rPr>
          <w:rFonts w:asciiTheme="minorBidi" w:hAnsiTheme="minorBidi"/>
          <w:lang w:bidi="en-US"/>
        </w:rPr>
        <w:t xml:space="preserve"> 0.40 (compared to 0.32 for the NDVI and the best NDSI). It required nine bands and five pairs to produce the best linear regression model (Table 3).</w:t>
      </w:r>
    </w:p>
    <w:p w14:paraId="739E8E75" w14:textId="24CC042F" w:rsidR="004E0A0D" w:rsidRDefault="004E0A0D" w:rsidP="0084112C">
      <w:pPr>
        <w:spacing w:line="360" w:lineRule="auto"/>
        <w:jc w:val="both"/>
        <w:rPr>
          <w:rFonts w:asciiTheme="minorBidi" w:hAnsiTheme="minorBidi"/>
          <w:lang w:bidi="en-US"/>
        </w:rPr>
      </w:pPr>
    </w:p>
    <w:p w14:paraId="7BAABE31" w14:textId="77777777" w:rsidR="00F849B2" w:rsidRDefault="00F849B2" w:rsidP="0084112C">
      <w:pPr>
        <w:spacing w:line="360" w:lineRule="auto"/>
        <w:jc w:val="both"/>
        <w:rPr>
          <w:rFonts w:asciiTheme="minorBidi" w:hAnsiTheme="minorBidi"/>
          <w:lang w:bidi="en-US"/>
        </w:rPr>
      </w:pPr>
    </w:p>
    <w:p w14:paraId="61AAA8F4" w14:textId="77777777" w:rsidR="00F849B2" w:rsidRDefault="00F849B2" w:rsidP="0084112C">
      <w:pPr>
        <w:spacing w:line="360" w:lineRule="auto"/>
        <w:jc w:val="both"/>
        <w:rPr>
          <w:rFonts w:asciiTheme="minorBidi" w:hAnsiTheme="minorBidi"/>
          <w:lang w:bidi="en-US"/>
        </w:rPr>
      </w:pPr>
    </w:p>
    <w:p w14:paraId="5994EAAB" w14:textId="77777777" w:rsidR="00F849B2" w:rsidRDefault="00F849B2" w:rsidP="0084112C">
      <w:pPr>
        <w:spacing w:line="360" w:lineRule="auto"/>
        <w:jc w:val="both"/>
        <w:rPr>
          <w:rFonts w:asciiTheme="minorBidi" w:hAnsiTheme="minorBidi"/>
          <w:lang w:bidi="en-US"/>
        </w:rPr>
      </w:pPr>
    </w:p>
    <w:p w14:paraId="41C94548" w14:textId="77777777" w:rsidR="004E0A0D" w:rsidRPr="004E0A0D" w:rsidRDefault="004E0A0D" w:rsidP="0084112C">
      <w:pPr>
        <w:spacing w:line="360" w:lineRule="auto"/>
        <w:jc w:val="both"/>
        <w:rPr>
          <w:rFonts w:asciiTheme="minorBidi" w:hAnsiTheme="minorBidi"/>
          <w:lang w:bidi="en-US"/>
        </w:rPr>
      </w:pPr>
    </w:p>
    <w:p w14:paraId="204B99B6" w14:textId="3CC04BDC" w:rsidR="00073B2A" w:rsidRPr="00F849B2" w:rsidRDefault="00073B2A" w:rsidP="0084112C">
      <w:pPr>
        <w:spacing w:after="120"/>
        <w:jc w:val="both"/>
        <w:rPr>
          <w:rFonts w:asciiTheme="minorBidi" w:hAnsiTheme="minorBidi"/>
          <w:sz w:val="22"/>
          <w:szCs w:val="22"/>
          <w:lang w:bidi="en-US"/>
        </w:rPr>
      </w:pPr>
      <w:r w:rsidRPr="00F849B2">
        <w:rPr>
          <w:rFonts w:asciiTheme="minorBidi" w:hAnsiTheme="minorBidi"/>
          <w:b/>
          <w:sz w:val="22"/>
          <w:szCs w:val="22"/>
          <w:lang w:bidi="en-US"/>
        </w:rPr>
        <w:lastRenderedPageBreak/>
        <w:t xml:space="preserve">Table 3. </w:t>
      </w:r>
      <w:r w:rsidRPr="00F849B2">
        <w:rPr>
          <w:rFonts w:asciiTheme="minorBidi" w:hAnsiTheme="minorBidi"/>
          <w:bCs/>
          <w:sz w:val="22"/>
          <w:szCs w:val="22"/>
          <w:lang w:bidi="en-US"/>
        </w:rPr>
        <w:t xml:space="preserve">The multivariable </w:t>
      </w:r>
      <w:r w:rsidRPr="00F849B2">
        <w:rPr>
          <w:rFonts w:asciiTheme="minorBidi" w:hAnsiTheme="minorBidi"/>
          <w:sz w:val="22"/>
          <w:szCs w:val="22"/>
          <w:lang w:bidi="en-US"/>
        </w:rPr>
        <w:t xml:space="preserve">linear regression (MLR) model performance for </w:t>
      </w:r>
      <w:ins w:id="776" w:author="David Helman" w:date="2025-06-09T14:05:00Z">
        <w:r w:rsidR="00933727">
          <w:rPr>
            <w:rFonts w:asciiTheme="minorBidi" w:hAnsiTheme="minorBidi"/>
            <w:sz w:val="22"/>
            <w:szCs w:val="22"/>
            <w:lang w:bidi="en-US"/>
          </w:rPr>
          <w:t xml:space="preserve">the </w:t>
        </w:r>
      </w:ins>
      <w:r w:rsidRPr="00F849B2">
        <w:rPr>
          <w:rFonts w:asciiTheme="minorBidi" w:hAnsiTheme="minorBidi"/>
          <w:sz w:val="22"/>
          <w:szCs w:val="22"/>
          <w:lang w:bidi="en-US"/>
        </w:rPr>
        <w:t xml:space="preserve">highest-scored NDSI combinations. Asterisks (*) represent significant correlations at </w:t>
      </w:r>
      <w:r w:rsidRPr="00F849B2">
        <w:rPr>
          <w:rFonts w:asciiTheme="minorBidi" w:hAnsiTheme="minorBidi"/>
          <w:i/>
          <w:iCs/>
          <w:sz w:val="22"/>
          <w:szCs w:val="22"/>
          <w:lang w:bidi="en-US"/>
        </w:rPr>
        <w:t>p &lt; 0.001</w:t>
      </w:r>
    </w:p>
    <w:tbl>
      <w:tblPr>
        <w:tblW w:w="9072" w:type="dxa"/>
        <w:jc w:val="center"/>
        <w:tblLayout w:type="fixed"/>
        <w:tblCellMar>
          <w:left w:w="0" w:type="dxa"/>
          <w:right w:w="0" w:type="dxa"/>
        </w:tblCellMar>
        <w:tblLook w:val="0600" w:firstRow="0" w:lastRow="0" w:firstColumn="0" w:lastColumn="0" w:noHBand="1" w:noVBand="1"/>
      </w:tblPr>
      <w:tblGrid>
        <w:gridCol w:w="5428"/>
        <w:gridCol w:w="2093"/>
        <w:gridCol w:w="1551"/>
      </w:tblGrid>
      <w:tr w:rsidR="00073B2A" w:rsidRPr="004E0A0D" w14:paraId="542A93FA" w14:textId="77777777" w:rsidTr="00A32BBB">
        <w:trPr>
          <w:jc w:val="center"/>
        </w:trPr>
        <w:tc>
          <w:tcPr>
            <w:tcW w:w="5428" w:type="dxa"/>
            <w:tcBorders>
              <w:top w:val="single" w:sz="8"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0F54944A" w14:textId="77777777" w:rsidR="00073B2A" w:rsidRPr="004E0A0D" w:rsidRDefault="00073B2A" w:rsidP="0084112C">
            <w:pPr>
              <w:spacing w:line="360" w:lineRule="auto"/>
              <w:jc w:val="both"/>
              <w:rPr>
                <w:rFonts w:asciiTheme="minorBidi" w:hAnsiTheme="minorBidi" w:hint="cs"/>
                <w:rtl/>
              </w:rPr>
            </w:pPr>
            <w:r w:rsidRPr="004E0A0D">
              <w:rPr>
                <w:rFonts w:asciiTheme="minorBidi" w:hAnsiTheme="minorBidi"/>
              </w:rPr>
              <w:t>NDSI (band1/band2) combinations</w:t>
            </w:r>
          </w:p>
        </w:tc>
        <w:tc>
          <w:tcPr>
            <w:tcW w:w="2093" w:type="dxa"/>
            <w:tcBorders>
              <w:top w:val="single" w:sz="8" w:space="0" w:color="auto"/>
              <w:left w:val="nil"/>
              <w:bottom w:val="single" w:sz="4" w:space="0" w:color="auto"/>
              <w:right w:val="nil"/>
            </w:tcBorders>
            <w:shd w:val="clear" w:color="auto" w:fill="auto"/>
            <w:tcMar>
              <w:top w:w="72" w:type="dxa"/>
              <w:left w:w="144" w:type="dxa"/>
              <w:bottom w:w="72" w:type="dxa"/>
              <w:right w:w="144" w:type="dxa"/>
            </w:tcMar>
            <w:vAlign w:val="center"/>
            <w:hideMark/>
          </w:tcPr>
          <w:p w14:paraId="3AC9A510"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R</w:t>
            </w:r>
            <w:r w:rsidRPr="004E0A0D">
              <w:rPr>
                <w:rFonts w:asciiTheme="minorBidi" w:hAnsiTheme="minorBidi"/>
                <w:vertAlign w:val="superscript"/>
              </w:rPr>
              <w:t>2</w:t>
            </w:r>
          </w:p>
        </w:tc>
        <w:tc>
          <w:tcPr>
            <w:tcW w:w="1551" w:type="dxa"/>
            <w:tcBorders>
              <w:top w:val="single" w:sz="8" w:space="0" w:color="auto"/>
              <w:left w:val="nil"/>
              <w:bottom w:val="single" w:sz="4" w:space="0" w:color="auto"/>
            </w:tcBorders>
            <w:shd w:val="clear" w:color="auto" w:fill="auto"/>
            <w:tcMar>
              <w:top w:w="72" w:type="dxa"/>
              <w:left w:w="144" w:type="dxa"/>
              <w:bottom w:w="72" w:type="dxa"/>
              <w:right w:w="144" w:type="dxa"/>
            </w:tcMar>
            <w:vAlign w:val="center"/>
            <w:hideMark/>
          </w:tcPr>
          <w:p w14:paraId="64CE29E8"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RMSE</w:t>
            </w:r>
          </w:p>
        </w:tc>
      </w:tr>
      <w:tr w:rsidR="00073B2A" w:rsidRPr="004E0A0D" w14:paraId="20882989" w14:textId="77777777" w:rsidTr="00A32BBB">
        <w:trPr>
          <w:jc w:val="center"/>
        </w:trPr>
        <w:tc>
          <w:tcPr>
            <w:tcW w:w="5428"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007BD0D7"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680/750</w:t>
            </w:r>
          </w:p>
        </w:tc>
        <w:tc>
          <w:tcPr>
            <w:tcW w:w="2093"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2907749D"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0.33*</w:t>
            </w:r>
          </w:p>
        </w:tc>
        <w:tc>
          <w:tcPr>
            <w:tcW w:w="1551" w:type="dxa"/>
            <w:tcBorders>
              <w:top w:val="single" w:sz="4" w:space="0" w:color="auto"/>
              <w:left w:val="nil"/>
              <w:bottom w:val="nil"/>
              <w:right w:val="nil"/>
            </w:tcBorders>
            <w:shd w:val="clear" w:color="auto" w:fill="auto"/>
            <w:tcMar>
              <w:top w:w="72" w:type="dxa"/>
              <w:left w:w="144" w:type="dxa"/>
              <w:bottom w:w="72" w:type="dxa"/>
              <w:right w:w="144" w:type="dxa"/>
            </w:tcMar>
            <w:vAlign w:val="center"/>
            <w:hideMark/>
          </w:tcPr>
          <w:p w14:paraId="1E1180D5"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0.73</w:t>
            </w:r>
          </w:p>
        </w:tc>
      </w:tr>
      <w:tr w:rsidR="00073B2A" w:rsidRPr="004E0A0D" w14:paraId="75477E92" w14:textId="77777777" w:rsidTr="00A32BBB">
        <w:trPr>
          <w:jc w:val="center"/>
        </w:trPr>
        <w:tc>
          <w:tcPr>
            <w:tcW w:w="5428" w:type="dxa"/>
            <w:tcBorders>
              <w:top w:val="nil"/>
              <w:left w:val="nil"/>
              <w:bottom w:val="nil"/>
              <w:right w:val="nil"/>
            </w:tcBorders>
            <w:shd w:val="clear" w:color="auto" w:fill="auto"/>
            <w:tcMar>
              <w:top w:w="72" w:type="dxa"/>
              <w:left w:w="144" w:type="dxa"/>
              <w:bottom w:w="72" w:type="dxa"/>
              <w:right w:w="144" w:type="dxa"/>
            </w:tcMar>
            <w:vAlign w:val="center"/>
            <w:hideMark/>
          </w:tcPr>
          <w:p w14:paraId="22AE26CE"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 xml:space="preserve">680/750, 530/623 </w:t>
            </w:r>
          </w:p>
        </w:tc>
        <w:tc>
          <w:tcPr>
            <w:tcW w:w="2093" w:type="dxa"/>
            <w:tcBorders>
              <w:top w:val="nil"/>
              <w:left w:val="nil"/>
              <w:bottom w:val="nil"/>
              <w:right w:val="nil"/>
            </w:tcBorders>
            <w:shd w:val="clear" w:color="auto" w:fill="auto"/>
            <w:tcMar>
              <w:top w:w="72" w:type="dxa"/>
              <w:left w:w="144" w:type="dxa"/>
              <w:bottom w:w="72" w:type="dxa"/>
              <w:right w:w="144" w:type="dxa"/>
            </w:tcMar>
            <w:vAlign w:val="center"/>
            <w:hideMark/>
          </w:tcPr>
          <w:p w14:paraId="0E13673F"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0.35*</w:t>
            </w:r>
          </w:p>
        </w:tc>
        <w:tc>
          <w:tcPr>
            <w:tcW w:w="1551" w:type="dxa"/>
            <w:tcBorders>
              <w:top w:val="nil"/>
              <w:left w:val="nil"/>
              <w:bottom w:val="nil"/>
              <w:right w:val="nil"/>
            </w:tcBorders>
            <w:shd w:val="clear" w:color="auto" w:fill="auto"/>
            <w:tcMar>
              <w:top w:w="72" w:type="dxa"/>
              <w:left w:w="144" w:type="dxa"/>
              <w:bottom w:w="72" w:type="dxa"/>
              <w:right w:w="144" w:type="dxa"/>
            </w:tcMar>
            <w:vAlign w:val="center"/>
            <w:hideMark/>
          </w:tcPr>
          <w:p w14:paraId="196C92C6"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0.72</w:t>
            </w:r>
          </w:p>
        </w:tc>
      </w:tr>
      <w:tr w:rsidR="00073B2A" w:rsidRPr="004E0A0D" w14:paraId="31F17D2F" w14:textId="77777777" w:rsidTr="00A32BBB">
        <w:trPr>
          <w:jc w:val="center"/>
        </w:trPr>
        <w:tc>
          <w:tcPr>
            <w:tcW w:w="5428" w:type="dxa"/>
            <w:tcBorders>
              <w:top w:val="nil"/>
              <w:left w:val="nil"/>
              <w:bottom w:val="nil"/>
              <w:right w:val="nil"/>
            </w:tcBorders>
            <w:shd w:val="clear" w:color="auto" w:fill="auto"/>
            <w:tcMar>
              <w:top w:w="72" w:type="dxa"/>
              <w:left w:w="144" w:type="dxa"/>
              <w:bottom w:w="72" w:type="dxa"/>
              <w:right w:w="144" w:type="dxa"/>
            </w:tcMar>
            <w:vAlign w:val="center"/>
            <w:hideMark/>
          </w:tcPr>
          <w:p w14:paraId="52CF97EB"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680/750, 530/623, 660/940</w:t>
            </w:r>
          </w:p>
        </w:tc>
        <w:tc>
          <w:tcPr>
            <w:tcW w:w="2093" w:type="dxa"/>
            <w:tcBorders>
              <w:top w:val="nil"/>
              <w:left w:val="nil"/>
              <w:bottom w:val="nil"/>
              <w:right w:val="nil"/>
            </w:tcBorders>
            <w:shd w:val="clear" w:color="auto" w:fill="auto"/>
            <w:tcMar>
              <w:top w:w="72" w:type="dxa"/>
              <w:left w:w="144" w:type="dxa"/>
              <w:bottom w:w="72" w:type="dxa"/>
              <w:right w:w="144" w:type="dxa"/>
            </w:tcMar>
            <w:vAlign w:val="center"/>
            <w:hideMark/>
          </w:tcPr>
          <w:p w14:paraId="0103F1C2"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0.35*</w:t>
            </w:r>
          </w:p>
        </w:tc>
        <w:tc>
          <w:tcPr>
            <w:tcW w:w="1551" w:type="dxa"/>
            <w:tcBorders>
              <w:top w:val="nil"/>
              <w:left w:val="nil"/>
              <w:bottom w:val="nil"/>
              <w:right w:val="nil"/>
            </w:tcBorders>
            <w:shd w:val="clear" w:color="auto" w:fill="auto"/>
            <w:tcMar>
              <w:top w:w="72" w:type="dxa"/>
              <w:left w:w="144" w:type="dxa"/>
              <w:bottom w:w="72" w:type="dxa"/>
              <w:right w:w="144" w:type="dxa"/>
            </w:tcMar>
            <w:vAlign w:val="center"/>
            <w:hideMark/>
          </w:tcPr>
          <w:p w14:paraId="0F5E5BB9"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0.72</w:t>
            </w:r>
          </w:p>
        </w:tc>
      </w:tr>
      <w:tr w:rsidR="00073B2A" w:rsidRPr="004E0A0D" w14:paraId="03709C14" w14:textId="77777777" w:rsidTr="00A32BBB">
        <w:trPr>
          <w:jc w:val="center"/>
        </w:trPr>
        <w:tc>
          <w:tcPr>
            <w:tcW w:w="5428" w:type="dxa"/>
            <w:tcBorders>
              <w:top w:val="nil"/>
              <w:left w:val="nil"/>
              <w:bottom w:val="nil"/>
              <w:right w:val="nil"/>
            </w:tcBorders>
            <w:shd w:val="clear" w:color="auto" w:fill="auto"/>
            <w:tcMar>
              <w:top w:w="72" w:type="dxa"/>
              <w:left w:w="144" w:type="dxa"/>
              <w:bottom w:w="72" w:type="dxa"/>
              <w:right w:w="144" w:type="dxa"/>
            </w:tcMar>
            <w:vAlign w:val="center"/>
            <w:hideMark/>
          </w:tcPr>
          <w:p w14:paraId="185C432A"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680/750, 530/623, 660/940, 519/750</w:t>
            </w:r>
          </w:p>
        </w:tc>
        <w:tc>
          <w:tcPr>
            <w:tcW w:w="2093" w:type="dxa"/>
            <w:tcBorders>
              <w:top w:val="nil"/>
              <w:left w:val="nil"/>
              <w:bottom w:val="nil"/>
              <w:right w:val="nil"/>
            </w:tcBorders>
            <w:shd w:val="clear" w:color="auto" w:fill="auto"/>
            <w:tcMar>
              <w:top w:w="72" w:type="dxa"/>
              <w:left w:w="144" w:type="dxa"/>
              <w:bottom w:w="72" w:type="dxa"/>
              <w:right w:w="144" w:type="dxa"/>
            </w:tcMar>
            <w:vAlign w:val="center"/>
            <w:hideMark/>
          </w:tcPr>
          <w:p w14:paraId="26895E3D"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0.35*</w:t>
            </w:r>
          </w:p>
        </w:tc>
        <w:tc>
          <w:tcPr>
            <w:tcW w:w="1551" w:type="dxa"/>
            <w:tcBorders>
              <w:top w:val="nil"/>
              <w:left w:val="nil"/>
              <w:bottom w:val="nil"/>
              <w:right w:val="nil"/>
            </w:tcBorders>
            <w:shd w:val="clear" w:color="auto" w:fill="auto"/>
            <w:tcMar>
              <w:top w:w="72" w:type="dxa"/>
              <w:left w:w="144" w:type="dxa"/>
              <w:bottom w:w="72" w:type="dxa"/>
              <w:right w:w="144" w:type="dxa"/>
            </w:tcMar>
            <w:vAlign w:val="center"/>
            <w:hideMark/>
          </w:tcPr>
          <w:p w14:paraId="7EF12049"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0.72</w:t>
            </w:r>
          </w:p>
        </w:tc>
      </w:tr>
      <w:tr w:rsidR="00073B2A" w:rsidRPr="004E0A0D" w14:paraId="3636D184" w14:textId="77777777" w:rsidTr="00A32BBB">
        <w:trPr>
          <w:jc w:val="center"/>
        </w:trPr>
        <w:tc>
          <w:tcPr>
            <w:tcW w:w="5428" w:type="dxa"/>
            <w:tcBorders>
              <w:top w:val="nil"/>
              <w:left w:val="nil"/>
              <w:bottom w:val="single" w:sz="8" w:space="0" w:color="auto"/>
              <w:right w:val="nil"/>
            </w:tcBorders>
            <w:shd w:val="clear" w:color="auto" w:fill="auto"/>
            <w:tcMar>
              <w:top w:w="72" w:type="dxa"/>
              <w:left w:w="144" w:type="dxa"/>
              <w:bottom w:w="72" w:type="dxa"/>
              <w:right w:w="144" w:type="dxa"/>
            </w:tcMar>
            <w:vAlign w:val="center"/>
            <w:hideMark/>
          </w:tcPr>
          <w:p w14:paraId="12205767"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680/750, 530/623, 660/940, 519/750, 605/709</w:t>
            </w:r>
          </w:p>
        </w:tc>
        <w:tc>
          <w:tcPr>
            <w:tcW w:w="2093" w:type="dxa"/>
            <w:tcBorders>
              <w:top w:val="nil"/>
              <w:left w:val="nil"/>
              <w:bottom w:val="single" w:sz="8" w:space="0" w:color="auto"/>
              <w:right w:val="nil"/>
            </w:tcBorders>
            <w:shd w:val="clear" w:color="auto" w:fill="auto"/>
            <w:tcMar>
              <w:top w:w="72" w:type="dxa"/>
              <w:left w:w="144" w:type="dxa"/>
              <w:bottom w:w="72" w:type="dxa"/>
              <w:right w:w="144" w:type="dxa"/>
            </w:tcMar>
            <w:vAlign w:val="center"/>
            <w:hideMark/>
          </w:tcPr>
          <w:p w14:paraId="7DC5BD5E" w14:textId="77777777" w:rsidR="00073B2A" w:rsidRPr="004E0A0D" w:rsidRDefault="00073B2A" w:rsidP="0084112C">
            <w:pPr>
              <w:spacing w:line="360" w:lineRule="auto"/>
              <w:jc w:val="both"/>
              <w:rPr>
                <w:rFonts w:asciiTheme="minorBidi" w:hAnsiTheme="minorBidi"/>
              </w:rPr>
            </w:pPr>
            <w:r w:rsidRPr="004E0A0D">
              <w:rPr>
                <w:rFonts w:asciiTheme="minorBidi" w:hAnsiTheme="minorBidi"/>
                <w:b/>
                <w:bCs/>
              </w:rPr>
              <w:t>0.40*</w:t>
            </w:r>
          </w:p>
        </w:tc>
        <w:tc>
          <w:tcPr>
            <w:tcW w:w="1551" w:type="dxa"/>
            <w:tcBorders>
              <w:top w:val="nil"/>
              <w:left w:val="nil"/>
              <w:bottom w:val="single" w:sz="8" w:space="0" w:color="auto"/>
              <w:right w:val="nil"/>
            </w:tcBorders>
            <w:shd w:val="clear" w:color="auto" w:fill="auto"/>
            <w:tcMar>
              <w:top w:w="72" w:type="dxa"/>
              <w:left w:w="144" w:type="dxa"/>
              <w:bottom w:w="72" w:type="dxa"/>
              <w:right w:w="144" w:type="dxa"/>
            </w:tcMar>
            <w:vAlign w:val="center"/>
            <w:hideMark/>
          </w:tcPr>
          <w:p w14:paraId="25FEACC5" w14:textId="77777777" w:rsidR="00073B2A" w:rsidRPr="004E0A0D" w:rsidRDefault="00073B2A" w:rsidP="0084112C">
            <w:pPr>
              <w:spacing w:line="360" w:lineRule="auto"/>
              <w:jc w:val="both"/>
              <w:rPr>
                <w:rFonts w:asciiTheme="minorBidi" w:hAnsiTheme="minorBidi"/>
              </w:rPr>
            </w:pPr>
            <w:r w:rsidRPr="004E0A0D">
              <w:rPr>
                <w:rFonts w:asciiTheme="minorBidi" w:hAnsiTheme="minorBidi"/>
                <w:b/>
                <w:bCs/>
              </w:rPr>
              <w:t>0.70</w:t>
            </w:r>
          </w:p>
        </w:tc>
      </w:tr>
    </w:tbl>
    <w:p w14:paraId="56168CB2" w14:textId="77777777" w:rsidR="0033407D" w:rsidRPr="004E0A0D" w:rsidRDefault="0033407D" w:rsidP="0084112C">
      <w:pPr>
        <w:spacing w:line="360" w:lineRule="auto"/>
        <w:jc w:val="both"/>
        <w:rPr>
          <w:rFonts w:asciiTheme="minorBidi" w:hAnsiTheme="minorBidi"/>
          <w:i/>
          <w:lang w:bidi="en-US"/>
        </w:rPr>
      </w:pPr>
    </w:p>
    <w:p w14:paraId="70108786" w14:textId="0653C0C2" w:rsidR="00073B2A" w:rsidRPr="0084112C" w:rsidRDefault="00073B2A">
      <w:pPr>
        <w:pStyle w:val="2"/>
        <w:rPr>
          <w:rFonts w:asciiTheme="minorBidi" w:hAnsiTheme="minorBidi"/>
          <w:i w:val="0"/>
          <w:lang w:bidi="en-US"/>
          <w:rPrChange w:id="777" w:author="fishman netanel" w:date="2025-06-10T14:57:00Z">
            <w:rPr>
              <w:i/>
              <w:lang w:bidi="en-US"/>
            </w:rPr>
          </w:rPrChange>
        </w:rPr>
        <w:pPrChange w:id="778" w:author="fishman netanel" w:date="2025-06-10T15:01:00Z">
          <w:pPr>
            <w:spacing w:line="360" w:lineRule="auto"/>
            <w:jc w:val="both"/>
          </w:pPr>
        </w:pPrChange>
      </w:pPr>
      <w:bookmarkStart w:id="779" w:name="_Toc200519675"/>
      <w:r w:rsidRPr="0084112C">
        <w:rPr>
          <w:rFonts w:asciiTheme="minorBidi" w:hAnsiTheme="minorBidi"/>
          <w:lang w:bidi="en-US"/>
          <w:rPrChange w:id="780" w:author="fishman netanel" w:date="2025-06-10T14:57:00Z">
            <w:rPr>
              <w:iCs/>
              <w:lang w:bidi="en-US"/>
            </w:rPr>
          </w:rPrChange>
        </w:rPr>
        <w:t>4.2. Machine Learning Models</w:t>
      </w:r>
      <w:bookmarkEnd w:id="779"/>
    </w:p>
    <w:p w14:paraId="452BFFF6" w14:textId="1D0C929C" w:rsidR="00073B2A" w:rsidRDefault="00073B2A" w:rsidP="0084112C">
      <w:pPr>
        <w:spacing w:after="240" w:line="360" w:lineRule="auto"/>
        <w:jc w:val="both"/>
        <w:rPr>
          <w:ins w:id="781" w:author="David Helman" w:date="2025-04-09T15:46:00Z"/>
          <w:rFonts w:asciiTheme="minorBidi" w:hAnsiTheme="minorBidi"/>
          <w:iCs/>
          <w:lang w:bidi="en-US"/>
        </w:rPr>
      </w:pPr>
      <w:r w:rsidRPr="004E0A0D">
        <w:rPr>
          <w:rFonts w:asciiTheme="minorBidi" w:hAnsiTheme="minorBidi"/>
          <w:iCs/>
          <w:lang w:bidi="en-US"/>
        </w:rPr>
        <w:t xml:space="preserve">The non-linear ML models (RF, SVM, and XGB) </w:t>
      </w:r>
      <w:del w:id="782" w:author="David Helman" w:date="2025-06-09T14:05:00Z">
        <w:r w:rsidRPr="004E0A0D" w:rsidDel="00933727">
          <w:rPr>
            <w:rFonts w:asciiTheme="minorBidi" w:hAnsiTheme="minorBidi"/>
            <w:iCs/>
            <w:lang w:bidi="en-US"/>
          </w:rPr>
          <w:delText>were</w:delText>
        </w:r>
      </w:del>
      <w:ins w:id="783" w:author="David Helman" w:date="2025-06-09T14:05:00Z">
        <w:r w:rsidR="00933727">
          <w:rPr>
            <w:rFonts w:asciiTheme="minorBidi" w:hAnsiTheme="minorBidi"/>
            <w:iCs/>
            <w:lang w:bidi="en-US"/>
          </w:rPr>
          <w:t>did</w:t>
        </w:r>
      </w:ins>
      <w:r w:rsidRPr="004E0A0D">
        <w:rPr>
          <w:rFonts w:asciiTheme="minorBidi" w:hAnsiTheme="minorBidi"/>
          <w:iCs/>
          <w:lang w:bidi="en-US"/>
        </w:rPr>
        <w:t xml:space="preserve"> not </w:t>
      </w:r>
      <w:del w:id="784" w:author="David Helman" w:date="2025-06-09T14:05:00Z">
        <w:r w:rsidRPr="004E0A0D" w:rsidDel="00933727">
          <w:rPr>
            <w:rFonts w:asciiTheme="minorBidi" w:hAnsiTheme="minorBidi"/>
            <w:iCs/>
            <w:lang w:bidi="en-US"/>
          </w:rPr>
          <w:delText>better than</w:delText>
        </w:r>
      </w:del>
      <w:ins w:id="785" w:author="David Helman" w:date="2025-06-09T14:05:00Z">
        <w:r w:rsidR="00933727">
          <w:rPr>
            <w:rFonts w:asciiTheme="minorBidi" w:hAnsiTheme="minorBidi"/>
            <w:iCs/>
            <w:lang w:bidi="en-US"/>
          </w:rPr>
          <w:t>outperform</w:t>
        </w:r>
      </w:ins>
      <w:r w:rsidRPr="004E0A0D">
        <w:rPr>
          <w:rFonts w:asciiTheme="minorBidi" w:hAnsiTheme="minorBidi"/>
          <w:iCs/>
          <w:lang w:bidi="en-US"/>
        </w:rPr>
        <w:t xml:space="preserve"> MLR, but the</w:t>
      </w:r>
      <w:ins w:id="786" w:author="David Helman" w:date="2025-06-09T14:05:00Z">
        <w:r w:rsidR="00933727">
          <w:rPr>
            <w:rFonts w:asciiTheme="minorBidi" w:hAnsiTheme="minorBidi"/>
            <w:iCs/>
            <w:lang w:bidi="en-US"/>
          </w:rPr>
          <w:t>ir</w:t>
        </w:r>
      </w:ins>
      <w:r w:rsidRPr="004E0A0D">
        <w:rPr>
          <w:rFonts w:asciiTheme="minorBidi" w:hAnsiTheme="minorBidi"/>
          <w:iCs/>
          <w:lang w:bidi="en-US"/>
        </w:rPr>
        <w:t xml:space="preserve"> performance improved when species was included as a feature (Table 4). The best model using species as a feature was SVM, with an R</w:t>
      </w:r>
      <w:r w:rsidRPr="004E0A0D">
        <w:rPr>
          <w:rFonts w:asciiTheme="minorBidi" w:hAnsiTheme="minorBidi"/>
          <w:iCs/>
          <w:vertAlign w:val="superscript"/>
          <w:lang w:bidi="en-US"/>
        </w:rPr>
        <w:t>2</w:t>
      </w:r>
      <w:r w:rsidRPr="004E0A0D">
        <w:rPr>
          <w:rFonts w:asciiTheme="minorBidi" w:hAnsiTheme="minorBidi"/>
          <w:iCs/>
          <w:lang w:bidi="en-US"/>
        </w:rPr>
        <w:t xml:space="preserve"> of 0.53 and an RPD of 1.47.</w:t>
      </w:r>
    </w:p>
    <w:p w14:paraId="58F4DBCF" w14:textId="77777777" w:rsidR="000B2038" w:rsidRPr="004E0A0D" w:rsidRDefault="000B2038" w:rsidP="0084112C">
      <w:pPr>
        <w:spacing w:after="240" w:line="360" w:lineRule="auto"/>
        <w:jc w:val="both"/>
        <w:rPr>
          <w:rFonts w:asciiTheme="minorBidi" w:hAnsiTheme="minorBidi"/>
          <w:iCs/>
          <w:lang w:bidi="en-US"/>
        </w:rPr>
      </w:pPr>
    </w:p>
    <w:p w14:paraId="440769F1" w14:textId="54B507B3" w:rsidR="00073B2A" w:rsidRPr="005F4FC5" w:rsidRDefault="00073B2A" w:rsidP="0084112C">
      <w:pPr>
        <w:spacing w:after="120"/>
        <w:jc w:val="both"/>
        <w:rPr>
          <w:rFonts w:asciiTheme="minorBidi" w:hAnsiTheme="minorBidi"/>
          <w:sz w:val="21"/>
          <w:szCs w:val="21"/>
          <w:lang w:bidi="en-US"/>
        </w:rPr>
      </w:pPr>
      <w:r w:rsidRPr="005F4FC5">
        <w:rPr>
          <w:rFonts w:asciiTheme="minorBidi" w:hAnsiTheme="minorBidi"/>
          <w:b/>
          <w:sz w:val="21"/>
          <w:szCs w:val="21"/>
          <w:lang w:bidi="en-US"/>
        </w:rPr>
        <w:t xml:space="preserve">Table 4. </w:t>
      </w:r>
      <w:r w:rsidRPr="005F4FC5">
        <w:rPr>
          <w:rFonts w:asciiTheme="minorBidi" w:hAnsiTheme="minorBidi"/>
          <w:sz w:val="21"/>
          <w:szCs w:val="21"/>
          <w:lang w:bidi="en-US"/>
        </w:rPr>
        <w:t>Machine learning model performance</w:t>
      </w:r>
      <w:r w:rsidR="005F4FC5">
        <w:rPr>
          <w:rFonts w:asciiTheme="minorBidi" w:hAnsiTheme="minorBidi"/>
          <w:sz w:val="21"/>
          <w:szCs w:val="21"/>
          <w:lang w:bidi="en-US"/>
        </w:rPr>
        <w:t>,</w:t>
      </w:r>
      <w:r w:rsidRPr="005F4FC5">
        <w:rPr>
          <w:rFonts w:asciiTheme="minorBidi" w:hAnsiTheme="minorBidi"/>
          <w:sz w:val="21"/>
          <w:szCs w:val="21"/>
          <w:lang w:bidi="en-US"/>
        </w:rPr>
        <w:t xml:space="preserve"> </w:t>
      </w:r>
      <w:r w:rsidR="005F4FC5">
        <w:rPr>
          <w:rFonts w:asciiTheme="minorBidi" w:hAnsiTheme="minorBidi"/>
          <w:sz w:val="21"/>
          <w:szCs w:val="21"/>
          <w:lang w:bidi="en-US"/>
        </w:rPr>
        <w:t>including</w:t>
      </w:r>
      <w:r w:rsidRPr="005F4FC5">
        <w:rPr>
          <w:rFonts w:asciiTheme="minorBidi" w:hAnsiTheme="minorBidi"/>
          <w:sz w:val="21"/>
          <w:szCs w:val="21"/>
          <w:lang w:bidi="en-US"/>
        </w:rPr>
        <w:t xml:space="preserve"> </w:t>
      </w:r>
      <w:r w:rsidR="005F4FC5">
        <w:rPr>
          <w:rFonts w:asciiTheme="minorBidi" w:hAnsiTheme="minorBidi"/>
          <w:sz w:val="21"/>
          <w:szCs w:val="21"/>
          <w:lang w:bidi="en-US"/>
        </w:rPr>
        <w:t>an</w:t>
      </w:r>
      <w:r w:rsidRPr="005F4FC5">
        <w:rPr>
          <w:rFonts w:asciiTheme="minorBidi" w:hAnsiTheme="minorBidi"/>
          <w:sz w:val="21"/>
          <w:szCs w:val="21"/>
          <w:lang w:bidi="en-US"/>
        </w:rPr>
        <w:t xml:space="preserve"> averaged model </w:t>
      </w:r>
      <w:r w:rsidR="005F4FC5">
        <w:rPr>
          <w:rFonts w:asciiTheme="minorBidi" w:hAnsiTheme="minorBidi"/>
          <w:sz w:val="21"/>
          <w:szCs w:val="21"/>
          <w:lang w:bidi="en-US"/>
        </w:rPr>
        <w:t>with</w:t>
      </w:r>
      <w:r w:rsidRPr="005F4FC5">
        <w:rPr>
          <w:rFonts w:asciiTheme="minorBidi" w:hAnsiTheme="minorBidi"/>
          <w:sz w:val="21"/>
          <w:szCs w:val="21"/>
          <w:lang w:bidi="en-US"/>
        </w:rPr>
        <w:t xml:space="preserve"> the three </w:t>
      </w:r>
      <w:r w:rsidR="005F4FC5">
        <w:rPr>
          <w:rFonts w:asciiTheme="minorBidi" w:hAnsiTheme="minorBidi"/>
          <w:sz w:val="21"/>
          <w:szCs w:val="21"/>
          <w:lang w:bidi="en-US"/>
        </w:rPr>
        <w:t>models,</w:t>
      </w:r>
      <w:r w:rsidRPr="005F4FC5">
        <w:rPr>
          <w:rFonts w:asciiTheme="minorBidi" w:hAnsiTheme="minorBidi"/>
          <w:sz w:val="21"/>
          <w:szCs w:val="21"/>
          <w:lang w:bidi="en-US"/>
        </w:rPr>
        <w:t xml:space="preserve"> </w:t>
      </w:r>
      <w:del w:id="787" w:author="David Helman" w:date="2025-06-09T14:05:00Z">
        <w:r w:rsidRPr="005F4FC5" w:rsidDel="00933727">
          <w:rPr>
            <w:rFonts w:asciiTheme="minorBidi" w:hAnsiTheme="minorBidi"/>
            <w:sz w:val="21"/>
            <w:szCs w:val="21"/>
            <w:lang w:bidi="en-US"/>
          </w:rPr>
          <w:delText>without</w:delText>
        </w:r>
      </w:del>
      <w:ins w:id="788" w:author="David Helman" w:date="2025-06-09T14:05:00Z">
        <w:r w:rsidR="00933727">
          <w:rPr>
            <w:rFonts w:asciiTheme="minorBidi" w:hAnsiTheme="minorBidi"/>
            <w:sz w:val="21"/>
            <w:szCs w:val="21"/>
            <w:lang w:bidi="en-US"/>
          </w:rPr>
          <w:t>as</w:t>
        </w:r>
      </w:ins>
      <w:r w:rsidRPr="005F4FC5">
        <w:rPr>
          <w:rFonts w:asciiTheme="minorBidi" w:hAnsiTheme="minorBidi"/>
          <w:sz w:val="21"/>
          <w:szCs w:val="21"/>
          <w:lang w:bidi="en-US"/>
        </w:rPr>
        <w:t xml:space="preserve"> </w:t>
      </w:r>
      <w:del w:id="789" w:author="David Helman" w:date="2025-06-09T14:05:00Z">
        <w:r w:rsidRPr="005F4FC5" w:rsidDel="00933727">
          <w:rPr>
            <w:rFonts w:asciiTheme="minorBidi" w:hAnsiTheme="minorBidi"/>
            <w:sz w:val="21"/>
            <w:szCs w:val="21"/>
            <w:lang w:bidi="en-US"/>
          </w:rPr>
          <w:delText>and</w:delText>
        </w:r>
      </w:del>
      <w:ins w:id="790" w:author="David Helman" w:date="2025-06-09T14:05:00Z">
        <w:r w:rsidR="00933727">
          <w:rPr>
            <w:rFonts w:asciiTheme="minorBidi" w:hAnsiTheme="minorBidi"/>
            <w:sz w:val="21"/>
            <w:szCs w:val="21"/>
            <w:lang w:bidi="en-US"/>
          </w:rPr>
          <w:t>well as models</w:t>
        </w:r>
      </w:ins>
      <w:r w:rsidRPr="005F4FC5">
        <w:rPr>
          <w:rFonts w:asciiTheme="minorBidi" w:hAnsiTheme="minorBidi"/>
          <w:sz w:val="21"/>
          <w:szCs w:val="21"/>
          <w:lang w:bidi="en-US"/>
        </w:rPr>
        <w:t xml:space="preserve"> with </w:t>
      </w:r>
      <w:ins w:id="791" w:author="David Helman" w:date="2025-06-09T14:05:00Z">
        <w:r w:rsidR="00933727">
          <w:rPr>
            <w:rFonts w:asciiTheme="minorBidi" w:hAnsiTheme="minorBidi"/>
            <w:sz w:val="21"/>
            <w:szCs w:val="21"/>
            <w:lang w:bidi="en-US"/>
          </w:rPr>
          <w:t xml:space="preserve">and without </w:t>
        </w:r>
      </w:ins>
      <w:r w:rsidRPr="005F4FC5">
        <w:rPr>
          <w:rFonts w:asciiTheme="minorBidi" w:hAnsiTheme="minorBidi"/>
          <w:sz w:val="21"/>
          <w:szCs w:val="21"/>
          <w:lang w:bidi="en-US"/>
        </w:rPr>
        <w:t>species as part of the features</w:t>
      </w:r>
      <w:del w:id="792" w:author="David Helman" w:date="2025-06-09T14:05:00Z">
        <w:r w:rsidRPr="005F4FC5" w:rsidDel="00933727">
          <w:rPr>
            <w:rFonts w:asciiTheme="minorBidi" w:hAnsiTheme="minorBidi"/>
            <w:sz w:val="21"/>
            <w:szCs w:val="21"/>
            <w:lang w:bidi="en-US"/>
          </w:rPr>
          <w:delText xml:space="preserve"> in the model</w:delText>
        </w:r>
      </w:del>
      <w:r w:rsidRPr="005F4FC5">
        <w:rPr>
          <w:rFonts w:asciiTheme="minorBidi" w:hAnsiTheme="minorBidi"/>
          <w:sz w:val="21"/>
          <w:szCs w:val="21"/>
          <w:lang w:bidi="en-US"/>
        </w:rPr>
        <w:t xml:space="preserve">. NDSI combinations of 680/750, 530/623, 605/709, 519/750, and 660/940 were used as input. All models were significant at </w:t>
      </w:r>
      <w:r w:rsidRPr="005F4FC5">
        <w:rPr>
          <w:rFonts w:asciiTheme="minorBidi" w:hAnsiTheme="minorBidi"/>
          <w:i/>
          <w:iCs/>
          <w:sz w:val="21"/>
          <w:szCs w:val="21"/>
          <w:lang w:bidi="en-US"/>
        </w:rPr>
        <w:t>p &lt; 0.001</w:t>
      </w:r>
      <w:r w:rsidR="005F4FC5">
        <w:rPr>
          <w:rFonts w:asciiTheme="minorBidi" w:hAnsiTheme="minorBidi"/>
          <w:i/>
          <w:iCs/>
          <w:sz w:val="21"/>
          <w:szCs w:val="21"/>
          <w:lang w:bidi="en-US"/>
        </w:rPr>
        <w:t>.</w:t>
      </w:r>
    </w:p>
    <w:tbl>
      <w:tblPr>
        <w:tblW w:w="8931" w:type="dxa"/>
        <w:tblInd w:w="142" w:type="dxa"/>
        <w:tblLook w:val="04A0" w:firstRow="1" w:lastRow="0" w:firstColumn="1" w:lastColumn="0" w:noHBand="0" w:noVBand="1"/>
      </w:tblPr>
      <w:tblGrid>
        <w:gridCol w:w="1804"/>
        <w:gridCol w:w="721"/>
        <w:gridCol w:w="878"/>
        <w:gridCol w:w="992"/>
        <w:gridCol w:w="850"/>
        <w:gridCol w:w="851"/>
        <w:gridCol w:w="992"/>
        <w:gridCol w:w="992"/>
        <w:gridCol w:w="851"/>
      </w:tblGrid>
      <w:tr w:rsidR="00073B2A" w:rsidRPr="004E0A0D" w14:paraId="68B3D266" w14:textId="77777777" w:rsidTr="0033407D">
        <w:trPr>
          <w:trHeight w:val="409"/>
        </w:trPr>
        <w:tc>
          <w:tcPr>
            <w:tcW w:w="1804" w:type="dxa"/>
            <w:vMerge w:val="restart"/>
            <w:tcBorders>
              <w:top w:val="single" w:sz="8" w:space="0" w:color="auto"/>
              <w:left w:val="nil"/>
              <w:bottom w:val="single" w:sz="8" w:space="0" w:color="000000"/>
              <w:right w:val="nil"/>
            </w:tcBorders>
            <w:shd w:val="clear" w:color="auto" w:fill="auto"/>
            <w:vAlign w:val="center"/>
            <w:hideMark/>
          </w:tcPr>
          <w:p w14:paraId="6B7819C4"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Model</w:t>
            </w:r>
          </w:p>
        </w:tc>
        <w:tc>
          <w:tcPr>
            <w:tcW w:w="3441" w:type="dxa"/>
            <w:gridSpan w:val="4"/>
            <w:tcBorders>
              <w:top w:val="single" w:sz="8" w:space="0" w:color="auto"/>
              <w:left w:val="nil"/>
              <w:bottom w:val="single" w:sz="8" w:space="0" w:color="auto"/>
              <w:right w:val="single" w:sz="4" w:space="0" w:color="000000"/>
            </w:tcBorders>
            <w:shd w:val="clear" w:color="auto" w:fill="auto"/>
            <w:noWrap/>
            <w:vAlign w:val="center"/>
            <w:hideMark/>
          </w:tcPr>
          <w:p w14:paraId="79815E86"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Without species</w:t>
            </w:r>
          </w:p>
        </w:tc>
        <w:tc>
          <w:tcPr>
            <w:tcW w:w="3686" w:type="dxa"/>
            <w:gridSpan w:val="4"/>
            <w:tcBorders>
              <w:top w:val="single" w:sz="8" w:space="0" w:color="auto"/>
              <w:left w:val="nil"/>
              <w:bottom w:val="single" w:sz="8" w:space="0" w:color="auto"/>
              <w:right w:val="nil"/>
            </w:tcBorders>
            <w:shd w:val="clear" w:color="auto" w:fill="auto"/>
            <w:noWrap/>
            <w:vAlign w:val="center"/>
            <w:hideMark/>
          </w:tcPr>
          <w:p w14:paraId="7314314A"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With species</w:t>
            </w:r>
          </w:p>
        </w:tc>
      </w:tr>
      <w:tr w:rsidR="00073B2A" w:rsidRPr="004E0A0D" w14:paraId="301E67E9" w14:textId="77777777" w:rsidTr="0033407D">
        <w:trPr>
          <w:trHeight w:val="369"/>
        </w:trPr>
        <w:tc>
          <w:tcPr>
            <w:tcW w:w="1804" w:type="dxa"/>
            <w:vMerge/>
            <w:tcBorders>
              <w:top w:val="single" w:sz="8" w:space="0" w:color="auto"/>
              <w:left w:val="nil"/>
              <w:bottom w:val="single" w:sz="8" w:space="0" w:color="000000"/>
              <w:right w:val="nil"/>
            </w:tcBorders>
            <w:vAlign w:val="center"/>
            <w:hideMark/>
          </w:tcPr>
          <w:p w14:paraId="559B9042" w14:textId="77777777" w:rsidR="00073B2A" w:rsidRPr="004E0A0D" w:rsidRDefault="00073B2A" w:rsidP="0084112C">
            <w:pPr>
              <w:spacing w:line="360" w:lineRule="auto"/>
              <w:jc w:val="both"/>
              <w:rPr>
                <w:rFonts w:asciiTheme="minorBidi" w:hAnsiTheme="minorBidi"/>
              </w:rPr>
            </w:pPr>
          </w:p>
        </w:tc>
        <w:tc>
          <w:tcPr>
            <w:tcW w:w="721" w:type="dxa"/>
            <w:tcBorders>
              <w:top w:val="nil"/>
              <w:left w:val="nil"/>
              <w:bottom w:val="single" w:sz="8" w:space="0" w:color="000000"/>
              <w:right w:val="nil"/>
            </w:tcBorders>
            <w:shd w:val="clear" w:color="auto" w:fill="auto"/>
            <w:vAlign w:val="center"/>
            <w:hideMark/>
          </w:tcPr>
          <w:p w14:paraId="4BFA21D2"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w:t>
            </w:r>
            <w:r w:rsidRPr="004E0A0D">
              <w:rPr>
                <w:rFonts w:asciiTheme="minorBidi" w:hAnsiTheme="minorBidi"/>
                <w:i/>
                <w:iCs/>
                <w:vertAlign w:val="superscript"/>
              </w:rPr>
              <w:t>2</w:t>
            </w:r>
          </w:p>
        </w:tc>
        <w:tc>
          <w:tcPr>
            <w:tcW w:w="878" w:type="dxa"/>
            <w:tcBorders>
              <w:top w:val="nil"/>
              <w:left w:val="nil"/>
              <w:bottom w:val="single" w:sz="8" w:space="0" w:color="000000"/>
              <w:right w:val="nil"/>
            </w:tcBorders>
            <w:shd w:val="clear" w:color="auto" w:fill="auto"/>
            <w:vAlign w:val="center"/>
            <w:hideMark/>
          </w:tcPr>
          <w:p w14:paraId="55F05A11"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MAE</w:t>
            </w:r>
          </w:p>
        </w:tc>
        <w:tc>
          <w:tcPr>
            <w:tcW w:w="992" w:type="dxa"/>
            <w:tcBorders>
              <w:top w:val="nil"/>
              <w:left w:val="nil"/>
              <w:bottom w:val="single" w:sz="8" w:space="0" w:color="000000"/>
              <w:right w:val="nil"/>
            </w:tcBorders>
            <w:shd w:val="clear" w:color="auto" w:fill="auto"/>
            <w:vAlign w:val="center"/>
            <w:hideMark/>
          </w:tcPr>
          <w:p w14:paraId="00BC23C8"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RMSE</w:t>
            </w:r>
          </w:p>
        </w:tc>
        <w:tc>
          <w:tcPr>
            <w:tcW w:w="850" w:type="dxa"/>
            <w:tcBorders>
              <w:top w:val="nil"/>
              <w:left w:val="nil"/>
              <w:bottom w:val="single" w:sz="8" w:space="0" w:color="000000"/>
              <w:right w:val="nil"/>
            </w:tcBorders>
            <w:shd w:val="clear" w:color="auto" w:fill="auto"/>
            <w:vAlign w:val="center"/>
            <w:hideMark/>
          </w:tcPr>
          <w:p w14:paraId="4CB56ED2"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RPD</w:t>
            </w:r>
          </w:p>
        </w:tc>
        <w:tc>
          <w:tcPr>
            <w:tcW w:w="851" w:type="dxa"/>
            <w:tcBorders>
              <w:top w:val="nil"/>
              <w:left w:val="single" w:sz="4" w:space="0" w:color="auto"/>
              <w:bottom w:val="single" w:sz="8" w:space="0" w:color="000000"/>
              <w:right w:val="nil"/>
            </w:tcBorders>
            <w:shd w:val="clear" w:color="auto" w:fill="auto"/>
            <w:vAlign w:val="center"/>
            <w:hideMark/>
          </w:tcPr>
          <w:p w14:paraId="67694CD9"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w:t>
            </w:r>
            <w:r w:rsidRPr="004E0A0D">
              <w:rPr>
                <w:rFonts w:asciiTheme="minorBidi" w:hAnsiTheme="minorBidi"/>
                <w:i/>
                <w:iCs/>
                <w:vertAlign w:val="superscript"/>
              </w:rPr>
              <w:t>2</w:t>
            </w:r>
          </w:p>
        </w:tc>
        <w:tc>
          <w:tcPr>
            <w:tcW w:w="992" w:type="dxa"/>
            <w:tcBorders>
              <w:top w:val="nil"/>
              <w:left w:val="nil"/>
              <w:bottom w:val="single" w:sz="8" w:space="0" w:color="000000"/>
              <w:right w:val="nil"/>
            </w:tcBorders>
            <w:shd w:val="clear" w:color="auto" w:fill="auto"/>
            <w:vAlign w:val="center"/>
            <w:hideMark/>
          </w:tcPr>
          <w:p w14:paraId="4DB60EFA"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MAE</w:t>
            </w:r>
          </w:p>
        </w:tc>
        <w:tc>
          <w:tcPr>
            <w:tcW w:w="992" w:type="dxa"/>
            <w:tcBorders>
              <w:top w:val="nil"/>
              <w:left w:val="nil"/>
              <w:bottom w:val="single" w:sz="8" w:space="0" w:color="000000"/>
              <w:right w:val="nil"/>
            </w:tcBorders>
            <w:shd w:val="clear" w:color="auto" w:fill="auto"/>
            <w:vAlign w:val="center"/>
            <w:hideMark/>
          </w:tcPr>
          <w:p w14:paraId="5C69671C"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RMSE</w:t>
            </w:r>
          </w:p>
        </w:tc>
        <w:tc>
          <w:tcPr>
            <w:tcW w:w="851" w:type="dxa"/>
            <w:tcBorders>
              <w:top w:val="nil"/>
              <w:left w:val="nil"/>
              <w:bottom w:val="single" w:sz="8" w:space="0" w:color="000000"/>
              <w:right w:val="nil"/>
            </w:tcBorders>
            <w:shd w:val="clear" w:color="auto" w:fill="auto"/>
            <w:vAlign w:val="center"/>
            <w:hideMark/>
          </w:tcPr>
          <w:p w14:paraId="52A5724A"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RPD</w:t>
            </w:r>
          </w:p>
        </w:tc>
      </w:tr>
      <w:tr w:rsidR="00073B2A" w:rsidRPr="004E0A0D" w14:paraId="79594CF1" w14:textId="77777777" w:rsidTr="0033407D">
        <w:trPr>
          <w:trHeight w:val="327"/>
        </w:trPr>
        <w:tc>
          <w:tcPr>
            <w:tcW w:w="1804" w:type="dxa"/>
            <w:tcBorders>
              <w:top w:val="nil"/>
              <w:left w:val="nil"/>
              <w:bottom w:val="nil"/>
              <w:right w:val="nil"/>
            </w:tcBorders>
            <w:shd w:val="clear" w:color="auto" w:fill="auto"/>
            <w:vAlign w:val="center"/>
            <w:hideMark/>
          </w:tcPr>
          <w:p w14:paraId="1985261F"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RF</w:t>
            </w:r>
          </w:p>
        </w:tc>
        <w:tc>
          <w:tcPr>
            <w:tcW w:w="721" w:type="dxa"/>
            <w:tcBorders>
              <w:top w:val="nil"/>
              <w:left w:val="nil"/>
              <w:bottom w:val="nil"/>
              <w:right w:val="nil"/>
            </w:tcBorders>
            <w:shd w:val="clear" w:color="auto" w:fill="auto"/>
            <w:vAlign w:val="center"/>
            <w:hideMark/>
          </w:tcPr>
          <w:p w14:paraId="241429E3"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0.40</w:t>
            </w:r>
          </w:p>
        </w:tc>
        <w:tc>
          <w:tcPr>
            <w:tcW w:w="878" w:type="dxa"/>
            <w:tcBorders>
              <w:top w:val="nil"/>
              <w:left w:val="nil"/>
              <w:bottom w:val="nil"/>
              <w:right w:val="nil"/>
            </w:tcBorders>
            <w:shd w:val="clear" w:color="auto" w:fill="auto"/>
            <w:vAlign w:val="center"/>
            <w:hideMark/>
          </w:tcPr>
          <w:p w14:paraId="3497ACE7"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0.59</w:t>
            </w:r>
          </w:p>
        </w:tc>
        <w:tc>
          <w:tcPr>
            <w:tcW w:w="992" w:type="dxa"/>
            <w:tcBorders>
              <w:top w:val="nil"/>
              <w:left w:val="nil"/>
              <w:bottom w:val="nil"/>
              <w:right w:val="nil"/>
            </w:tcBorders>
            <w:shd w:val="clear" w:color="auto" w:fill="auto"/>
            <w:vAlign w:val="center"/>
            <w:hideMark/>
          </w:tcPr>
          <w:p w14:paraId="39D0DFAD"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0.74</w:t>
            </w:r>
          </w:p>
        </w:tc>
        <w:tc>
          <w:tcPr>
            <w:tcW w:w="850" w:type="dxa"/>
            <w:tcBorders>
              <w:top w:val="nil"/>
              <w:left w:val="nil"/>
              <w:bottom w:val="nil"/>
              <w:right w:val="single" w:sz="4" w:space="0" w:color="auto"/>
            </w:tcBorders>
            <w:shd w:val="clear" w:color="auto" w:fill="auto"/>
            <w:vAlign w:val="center"/>
            <w:hideMark/>
          </w:tcPr>
          <w:p w14:paraId="1D21CDCF"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1.30</w:t>
            </w:r>
          </w:p>
        </w:tc>
        <w:tc>
          <w:tcPr>
            <w:tcW w:w="851" w:type="dxa"/>
            <w:tcBorders>
              <w:top w:val="nil"/>
              <w:left w:val="nil"/>
              <w:bottom w:val="nil"/>
              <w:right w:val="nil"/>
            </w:tcBorders>
            <w:shd w:val="clear" w:color="auto" w:fill="auto"/>
            <w:vAlign w:val="center"/>
            <w:hideMark/>
          </w:tcPr>
          <w:p w14:paraId="34E14F7F"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0.42</w:t>
            </w:r>
          </w:p>
        </w:tc>
        <w:tc>
          <w:tcPr>
            <w:tcW w:w="992" w:type="dxa"/>
            <w:tcBorders>
              <w:top w:val="nil"/>
              <w:left w:val="nil"/>
              <w:bottom w:val="nil"/>
              <w:right w:val="nil"/>
            </w:tcBorders>
            <w:shd w:val="clear" w:color="auto" w:fill="auto"/>
            <w:vAlign w:val="center"/>
            <w:hideMark/>
          </w:tcPr>
          <w:p w14:paraId="42B3980C"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0.59</w:t>
            </w:r>
          </w:p>
        </w:tc>
        <w:tc>
          <w:tcPr>
            <w:tcW w:w="992" w:type="dxa"/>
            <w:tcBorders>
              <w:top w:val="nil"/>
              <w:left w:val="nil"/>
              <w:bottom w:val="nil"/>
              <w:right w:val="nil"/>
            </w:tcBorders>
            <w:shd w:val="clear" w:color="auto" w:fill="auto"/>
            <w:vAlign w:val="center"/>
            <w:hideMark/>
          </w:tcPr>
          <w:p w14:paraId="7EDCE730"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0.74</w:t>
            </w:r>
          </w:p>
        </w:tc>
        <w:tc>
          <w:tcPr>
            <w:tcW w:w="851" w:type="dxa"/>
            <w:tcBorders>
              <w:top w:val="nil"/>
              <w:left w:val="nil"/>
              <w:bottom w:val="nil"/>
              <w:right w:val="nil"/>
            </w:tcBorders>
            <w:shd w:val="clear" w:color="auto" w:fill="auto"/>
            <w:vAlign w:val="center"/>
            <w:hideMark/>
          </w:tcPr>
          <w:p w14:paraId="7B9E0CAD"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1.32</w:t>
            </w:r>
          </w:p>
        </w:tc>
      </w:tr>
      <w:tr w:rsidR="00073B2A" w:rsidRPr="004E0A0D" w14:paraId="0B081730" w14:textId="77777777" w:rsidTr="0033407D">
        <w:trPr>
          <w:trHeight w:val="327"/>
        </w:trPr>
        <w:tc>
          <w:tcPr>
            <w:tcW w:w="1804" w:type="dxa"/>
            <w:tcBorders>
              <w:top w:val="nil"/>
              <w:left w:val="nil"/>
              <w:bottom w:val="nil"/>
              <w:right w:val="nil"/>
            </w:tcBorders>
            <w:shd w:val="clear" w:color="auto" w:fill="auto"/>
            <w:vAlign w:val="center"/>
            <w:hideMark/>
          </w:tcPr>
          <w:p w14:paraId="71E9C2BE"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SVM</w:t>
            </w:r>
          </w:p>
        </w:tc>
        <w:tc>
          <w:tcPr>
            <w:tcW w:w="721" w:type="dxa"/>
            <w:tcBorders>
              <w:top w:val="nil"/>
              <w:left w:val="nil"/>
              <w:bottom w:val="nil"/>
              <w:right w:val="nil"/>
            </w:tcBorders>
            <w:shd w:val="clear" w:color="auto" w:fill="auto"/>
            <w:vAlign w:val="center"/>
            <w:hideMark/>
          </w:tcPr>
          <w:p w14:paraId="2FE0E358"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0.35</w:t>
            </w:r>
          </w:p>
        </w:tc>
        <w:tc>
          <w:tcPr>
            <w:tcW w:w="878" w:type="dxa"/>
            <w:tcBorders>
              <w:top w:val="nil"/>
              <w:left w:val="nil"/>
              <w:bottom w:val="nil"/>
              <w:right w:val="nil"/>
            </w:tcBorders>
            <w:shd w:val="clear" w:color="auto" w:fill="auto"/>
            <w:vAlign w:val="center"/>
            <w:hideMark/>
          </w:tcPr>
          <w:p w14:paraId="617E653C"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0.58</w:t>
            </w:r>
          </w:p>
        </w:tc>
        <w:tc>
          <w:tcPr>
            <w:tcW w:w="992" w:type="dxa"/>
            <w:tcBorders>
              <w:top w:val="nil"/>
              <w:left w:val="nil"/>
              <w:bottom w:val="nil"/>
              <w:right w:val="nil"/>
            </w:tcBorders>
            <w:shd w:val="clear" w:color="auto" w:fill="auto"/>
            <w:vAlign w:val="center"/>
            <w:hideMark/>
          </w:tcPr>
          <w:p w14:paraId="48FE8676"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0.77</w:t>
            </w:r>
          </w:p>
        </w:tc>
        <w:tc>
          <w:tcPr>
            <w:tcW w:w="850" w:type="dxa"/>
            <w:tcBorders>
              <w:top w:val="nil"/>
              <w:left w:val="nil"/>
              <w:bottom w:val="nil"/>
              <w:right w:val="single" w:sz="4" w:space="0" w:color="auto"/>
            </w:tcBorders>
            <w:shd w:val="clear" w:color="auto" w:fill="auto"/>
            <w:vAlign w:val="center"/>
            <w:hideMark/>
          </w:tcPr>
          <w:p w14:paraId="67794AA3"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1.25</w:t>
            </w:r>
          </w:p>
        </w:tc>
        <w:tc>
          <w:tcPr>
            <w:tcW w:w="851" w:type="dxa"/>
            <w:tcBorders>
              <w:top w:val="nil"/>
              <w:left w:val="nil"/>
              <w:bottom w:val="nil"/>
              <w:right w:val="nil"/>
            </w:tcBorders>
            <w:shd w:val="clear" w:color="auto" w:fill="auto"/>
            <w:vAlign w:val="center"/>
            <w:hideMark/>
          </w:tcPr>
          <w:p w14:paraId="33312D07"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0.53</w:t>
            </w:r>
          </w:p>
        </w:tc>
        <w:tc>
          <w:tcPr>
            <w:tcW w:w="992" w:type="dxa"/>
            <w:tcBorders>
              <w:top w:val="nil"/>
              <w:left w:val="nil"/>
              <w:bottom w:val="nil"/>
              <w:right w:val="nil"/>
            </w:tcBorders>
            <w:shd w:val="clear" w:color="auto" w:fill="auto"/>
            <w:vAlign w:val="center"/>
            <w:hideMark/>
          </w:tcPr>
          <w:p w14:paraId="009928E8"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0.50</w:t>
            </w:r>
          </w:p>
        </w:tc>
        <w:tc>
          <w:tcPr>
            <w:tcW w:w="992" w:type="dxa"/>
            <w:tcBorders>
              <w:top w:val="nil"/>
              <w:left w:val="nil"/>
              <w:bottom w:val="nil"/>
              <w:right w:val="nil"/>
            </w:tcBorders>
            <w:shd w:val="clear" w:color="auto" w:fill="auto"/>
            <w:vAlign w:val="center"/>
            <w:hideMark/>
          </w:tcPr>
          <w:p w14:paraId="0EC30B13"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0.67</w:t>
            </w:r>
          </w:p>
        </w:tc>
        <w:tc>
          <w:tcPr>
            <w:tcW w:w="851" w:type="dxa"/>
            <w:tcBorders>
              <w:top w:val="nil"/>
              <w:left w:val="nil"/>
              <w:bottom w:val="nil"/>
              <w:right w:val="nil"/>
            </w:tcBorders>
            <w:shd w:val="clear" w:color="auto" w:fill="auto"/>
            <w:vAlign w:val="center"/>
            <w:hideMark/>
          </w:tcPr>
          <w:p w14:paraId="6B8C939E"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1.47</w:t>
            </w:r>
          </w:p>
        </w:tc>
      </w:tr>
      <w:tr w:rsidR="00073B2A" w:rsidRPr="004E0A0D" w14:paraId="6891BAD7" w14:textId="77777777" w:rsidTr="0033407D">
        <w:trPr>
          <w:trHeight w:val="327"/>
        </w:trPr>
        <w:tc>
          <w:tcPr>
            <w:tcW w:w="1804" w:type="dxa"/>
            <w:tcBorders>
              <w:top w:val="nil"/>
              <w:left w:val="nil"/>
              <w:bottom w:val="nil"/>
              <w:right w:val="nil"/>
            </w:tcBorders>
            <w:shd w:val="clear" w:color="auto" w:fill="auto"/>
            <w:vAlign w:val="center"/>
            <w:hideMark/>
          </w:tcPr>
          <w:p w14:paraId="506E5531"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XGB</w:t>
            </w:r>
          </w:p>
        </w:tc>
        <w:tc>
          <w:tcPr>
            <w:tcW w:w="721" w:type="dxa"/>
            <w:tcBorders>
              <w:top w:val="nil"/>
              <w:left w:val="nil"/>
              <w:bottom w:val="nil"/>
              <w:right w:val="nil"/>
            </w:tcBorders>
            <w:shd w:val="clear" w:color="auto" w:fill="auto"/>
            <w:vAlign w:val="center"/>
            <w:hideMark/>
          </w:tcPr>
          <w:p w14:paraId="33C720F4"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0.40</w:t>
            </w:r>
          </w:p>
        </w:tc>
        <w:tc>
          <w:tcPr>
            <w:tcW w:w="878" w:type="dxa"/>
            <w:tcBorders>
              <w:top w:val="nil"/>
              <w:left w:val="nil"/>
              <w:bottom w:val="nil"/>
              <w:right w:val="nil"/>
            </w:tcBorders>
            <w:shd w:val="clear" w:color="auto" w:fill="auto"/>
            <w:vAlign w:val="center"/>
            <w:hideMark/>
          </w:tcPr>
          <w:p w14:paraId="7947F68C"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0.58</w:t>
            </w:r>
          </w:p>
        </w:tc>
        <w:tc>
          <w:tcPr>
            <w:tcW w:w="992" w:type="dxa"/>
            <w:tcBorders>
              <w:top w:val="nil"/>
              <w:left w:val="nil"/>
              <w:bottom w:val="nil"/>
              <w:right w:val="nil"/>
            </w:tcBorders>
            <w:shd w:val="clear" w:color="auto" w:fill="auto"/>
            <w:vAlign w:val="center"/>
            <w:hideMark/>
          </w:tcPr>
          <w:p w14:paraId="58CA44C1"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0.74</w:t>
            </w:r>
          </w:p>
        </w:tc>
        <w:tc>
          <w:tcPr>
            <w:tcW w:w="850" w:type="dxa"/>
            <w:tcBorders>
              <w:top w:val="nil"/>
              <w:left w:val="nil"/>
              <w:bottom w:val="nil"/>
              <w:right w:val="single" w:sz="4" w:space="0" w:color="auto"/>
            </w:tcBorders>
            <w:shd w:val="clear" w:color="auto" w:fill="auto"/>
            <w:vAlign w:val="center"/>
            <w:hideMark/>
          </w:tcPr>
          <w:p w14:paraId="62BC8F88"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1.30</w:t>
            </w:r>
          </w:p>
        </w:tc>
        <w:tc>
          <w:tcPr>
            <w:tcW w:w="851" w:type="dxa"/>
            <w:tcBorders>
              <w:top w:val="nil"/>
              <w:left w:val="nil"/>
              <w:bottom w:val="nil"/>
              <w:right w:val="nil"/>
            </w:tcBorders>
            <w:shd w:val="clear" w:color="auto" w:fill="auto"/>
            <w:vAlign w:val="center"/>
            <w:hideMark/>
          </w:tcPr>
          <w:p w14:paraId="76DB3210"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0.47</w:t>
            </w:r>
          </w:p>
        </w:tc>
        <w:tc>
          <w:tcPr>
            <w:tcW w:w="992" w:type="dxa"/>
            <w:tcBorders>
              <w:top w:val="nil"/>
              <w:left w:val="nil"/>
              <w:bottom w:val="nil"/>
              <w:right w:val="nil"/>
            </w:tcBorders>
            <w:shd w:val="clear" w:color="auto" w:fill="auto"/>
            <w:vAlign w:val="center"/>
            <w:hideMark/>
          </w:tcPr>
          <w:p w14:paraId="521C91F6"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0.57</w:t>
            </w:r>
          </w:p>
        </w:tc>
        <w:tc>
          <w:tcPr>
            <w:tcW w:w="992" w:type="dxa"/>
            <w:tcBorders>
              <w:top w:val="nil"/>
              <w:left w:val="nil"/>
              <w:bottom w:val="nil"/>
              <w:right w:val="nil"/>
            </w:tcBorders>
            <w:shd w:val="clear" w:color="auto" w:fill="auto"/>
            <w:vAlign w:val="center"/>
            <w:hideMark/>
          </w:tcPr>
          <w:p w14:paraId="2D1877D7"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0.71</w:t>
            </w:r>
          </w:p>
        </w:tc>
        <w:tc>
          <w:tcPr>
            <w:tcW w:w="851" w:type="dxa"/>
            <w:tcBorders>
              <w:top w:val="nil"/>
              <w:left w:val="nil"/>
              <w:bottom w:val="nil"/>
              <w:right w:val="nil"/>
            </w:tcBorders>
            <w:shd w:val="clear" w:color="auto" w:fill="auto"/>
            <w:vAlign w:val="center"/>
            <w:hideMark/>
          </w:tcPr>
          <w:p w14:paraId="1EBA350B"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1.38</w:t>
            </w:r>
          </w:p>
        </w:tc>
      </w:tr>
      <w:tr w:rsidR="00073B2A" w:rsidRPr="004E0A0D" w14:paraId="56C70452" w14:textId="77777777" w:rsidTr="0033407D">
        <w:trPr>
          <w:trHeight w:val="348"/>
        </w:trPr>
        <w:tc>
          <w:tcPr>
            <w:tcW w:w="1804" w:type="dxa"/>
            <w:tcBorders>
              <w:top w:val="nil"/>
              <w:left w:val="nil"/>
              <w:bottom w:val="single" w:sz="8" w:space="0" w:color="auto"/>
              <w:right w:val="nil"/>
            </w:tcBorders>
            <w:shd w:val="clear" w:color="auto" w:fill="auto"/>
            <w:vAlign w:val="center"/>
            <w:hideMark/>
          </w:tcPr>
          <w:p w14:paraId="39B9ADC3" w14:textId="77777777" w:rsidR="00073B2A" w:rsidRPr="004E0A0D" w:rsidRDefault="00073B2A" w:rsidP="0084112C">
            <w:pPr>
              <w:spacing w:line="360" w:lineRule="auto"/>
              <w:jc w:val="both"/>
              <w:rPr>
                <w:rFonts w:asciiTheme="minorBidi" w:hAnsiTheme="minorBidi"/>
                <w:i/>
                <w:iCs/>
              </w:rPr>
            </w:pPr>
            <w:r w:rsidRPr="004E0A0D">
              <w:rPr>
                <w:rFonts w:asciiTheme="minorBidi" w:hAnsiTheme="minorBidi"/>
                <w:i/>
                <w:iCs/>
              </w:rPr>
              <w:t>Averaged model</w:t>
            </w:r>
          </w:p>
        </w:tc>
        <w:tc>
          <w:tcPr>
            <w:tcW w:w="721" w:type="dxa"/>
            <w:tcBorders>
              <w:top w:val="nil"/>
              <w:left w:val="nil"/>
              <w:bottom w:val="single" w:sz="8" w:space="0" w:color="auto"/>
              <w:right w:val="nil"/>
            </w:tcBorders>
            <w:shd w:val="clear" w:color="auto" w:fill="auto"/>
            <w:vAlign w:val="center"/>
            <w:hideMark/>
          </w:tcPr>
          <w:p w14:paraId="234BDBA5"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0.41</w:t>
            </w:r>
          </w:p>
        </w:tc>
        <w:tc>
          <w:tcPr>
            <w:tcW w:w="878" w:type="dxa"/>
            <w:tcBorders>
              <w:top w:val="nil"/>
              <w:left w:val="nil"/>
              <w:bottom w:val="single" w:sz="8" w:space="0" w:color="auto"/>
              <w:right w:val="nil"/>
            </w:tcBorders>
            <w:shd w:val="clear" w:color="auto" w:fill="auto"/>
            <w:vAlign w:val="center"/>
            <w:hideMark/>
          </w:tcPr>
          <w:p w14:paraId="30361F8F"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0.58</w:t>
            </w:r>
          </w:p>
        </w:tc>
        <w:tc>
          <w:tcPr>
            <w:tcW w:w="992" w:type="dxa"/>
            <w:tcBorders>
              <w:top w:val="nil"/>
              <w:left w:val="nil"/>
              <w:bottom w:val="single" w:sz="8" w:space="0" w:color="auto"/>
              <w:right w:val="nil"/>
            </w:tcBorders>
            <w:shd w:val="clear" w:color="auto" w:fill="auto"/>
            <w:vAlign w:val="center"/>
            <w:hideMark/>
          </w:tcPr>
          <w:p w14:paraId="276589E4"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0.74</w:t>
            </w:r>
          </w:p>
        </w:tc>
        <w:tc>
          <w:tcPr>
            <w:tcW w:w="850" w:type="dxa"/>
            <w:tcBorders>
              <w:top w:val="nil"/>
              <w:left w:val="nil"/>
              <w:bottom w:val="single" w:sz="8" w:space="0" w:color="auto"/>
              <w:right w:val="single" w:sz="4" w:space="0" w:color="auto"/>
            </w:tcBorders>
            <w:shd w:val="clear" w:color="auto" w:fill="auto"/>
            <w:vAlign w:val="center"/>
            <w:hideMark/>
          </w:tcPr>
          <w:p w14:paraId="7D67BA9A" w14:textId="77777777" w:rsidR="00073B2A" w:rsidRPr="004E0A0D" w:rsidRDefault="00073B2A" w:rsidP="0084112C">
            <w:pPr>
              <w:spacing w:line="360" w:lineRule="auto"/>
              <w:jc w:val="both"/>
              <w:rPr>
                <w:rFonts w:asciiTheme="minorBidi" w:hAnsiTheme="minorBidi"/>
                <w:b/>
                <w:bCs/>
              </w:rPr>
            </w:pPr>
            <w:r w:rsidRPr="004E0A0D">
              <w:rPr>
                <w:rFonts w:asciiTheme="minorBidi" w:hAnsiTheme="minorBidi"/>
                <w:b/>
                <w:bCs/>
              </w:rPr>
              <w:t>1.31</w:t>
            </w:r>
          </w:p>
        </w:tc>
        <w:tc>
          <w:tcPr>
            <w:tcW w:w="851" w:type="dxa"/>
            <w:tcBorders>
              <w:top w:val="nil"/>
              <w:left w:val="nil"/>
              <w:bottom w:val="single" w:sz="8" w:space="0" w:color="auto"/>
              <w:right w:val="nil"/>
            </w:tcBorders>
            <w:shd w:val="clear" w:color="auto" w:fill="auto"/>
            <w:vAlign w:val="center"/>
            <w:hideMark/>
          </w:tcPr>
          <w:p w14:paraId="0F6EB0CA"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0.52</w:t>
            </w:r>
          </w:p>
        </w:tc>
        <w:tc>
          <w:tcPr>
            <w:tcW w:w="992" w:type="dxa"/>
            <w:tcBorders>
              <w:top w:val="nil"/>
              <w:left w:val="nil"/>
              <w:bottom w:val="single" w:sz="8" w:space="0" w:color="auto"/>
              <w:right w:val="nil"/>
            </w:tcBorders>
            <w:shd w:val="clear" w:color="auto" w:fill="auto"/>
            <w:vAlign w:val="center"/>
            <w:hideMark/>
          </w:tcPr>
          <w:p w14:paraId="2480FF30"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0.52</w:t>
            </w:r>
          </w:p>
        </w:tc>
        <w:tc>
          <w:tcPr>
            <w:tcW w:w="992" w:type="dxa"/>
            <w:tcBorders>
              <w:top w:val="nil"/>
              <w:left w:val="nil"/>
              <w:bottom w:val="single" w:sz="8" w:space="0" w:color="auto"/>
              <w:right w:val="nil"/>
            </w:tcBorders>
            <w:shd w:val="clear" w:color="auto" w:fill="auto"/>
            <w:vAlign w:val="center"/>
            <w:hideMark/>
          </w:tcPr>
          <w:p w14:paraId="03CAAB0F"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0.67</w:t>
            </w:r>
          </w:p>
        </w:tc>
        <w:tc>
          <w:tcPr>
            <w:tcW w:w="851" w:type="dxa"/>
            <w:tcBorders>
              <w:top w:val="nil"/>
              <w:left w:val="nil"/>
              <w:bottom w:val="single" w:sz="8" w:space="0" w:color="auto"/>
              <w:right w:val="nil"/>
            </w:tcBorders>
            <w:shd w:val="clear" w:color="auto" w:fill="auto"/>
            <w:vAlign w:val="center"/>
            <w:hideMark/>
          </w:tcPr>
          <w:p w14:paraId="11111107" w14:textId="77777777" w:rsidR="00073B2A" w:rsidRPr="004E0A0D" w:rsidRDefault="00073B2A" w:rsidP="0084112C">
            <w:pPr>
              <w:spacing w:line="360" w:lineRule="auto"/>
              <w:jc w:val="both"/>
              <w:rPr>
                <w:rFonts w:asciiTheme="minorBidi" w:hAnsiTheme="minorBidi"/>
              </w:rPr>
            </w:pPr>
            <w:r w:rsidRPr="004E0A0D">
              <w:rPr>
                <w:rFonts w:asciiTheme="minorBidi" w:hAnsiTheme="minorBidi"/>
              </w:rPr>
              <w:t>1.46</w:t>
            </w:r>
          </w:p>
        </w:tc>
      </w:tr>
    </w:tbl>
    <w:p w14:paraId="2BB7E35F" w14:textId="77777777" w:rsidR="00073B2A" w:rsidRPr="004E0A0D" w:rsidRDefault="00073B2A" w:rsidP="0084112C">
      <w:pPr>
        <w:spacing w:line="360" w:lineRule="auto"/>
        <w:jc w:val="both"/>
        <w:rPr>
          <w:rFonts w:asciiTheme="minorBidi" w:hAnsiTheme="minorBidi"/>
          <w:lang w:bidi="en-US"/>
        </w:rPr>
      </w:pPr>
    </w:p>
    <w:p w14:paraId="735F3EE7" w14:textId="77777777" w:rsidR="005F4FC5" w:rsidRDefault="005F4FC5" w:rsidP="0084112C">
      <w:pPr>
        <w:spacing w:line="360" w:lineRule="auto"/>
        <w:jc w:val="both"/>
        <w:rPr>
          <w:rFonts w:asciiTheme="minorBidi" w:hAnsiTheme="minorBidi"/>
          <w:lang w:bidi="en-US"/>
        </w:rPr>
      </w:pPr>
    </w:p>
    <w:p w14:paraId="2BFDA245" w14:textId="5B773CEF"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All four models (MLR and the three ML algorithms) performed the best with similar NDSI band combinations. However, the importance of each NDSI combination </w:t>
      </w:r>
      <w:ins w:id="793" w:author="David Helman" w:date="2025-06-09T14:06:00Z">
        <w:r w:rsidR="00933727">
          <w:rPr>
            <w:rFonts w:asciiTheme="minorBidi" w:hAnsiTheme="minorBidi"/>
            <w:lang w:bidi="en-US"/>
          </w:rPr>
          <w:t>varied depending on the model, whether it included species as a feature (Fig. 6) or not (Fig.</w:t>
        </w:r>
      </w:ins>
      <w:del w:id="794" w:author="David Helman" w:date="2025-06-09T14:06:00Z">
        <w:r w:rsidRPr="004E0A0D" w:rsidDel="00933727">
          <w:rPr>
            <w:rFonts w:asciiTheme="minorBidi" w:hAnsiTheme="minorBidi"/>
            <w:lang w:bidi="en-US"/>
          </w:rPr>
          <w:delText>was not the same depending on the model, whether when the model did (Fig. 6) or did not include species as a feature (Fig.</w:delText>
        </w:r>
      </w:del>
      <w:r w:rsidRPr="004E0A0D">
        <w:rPr>
          <w:rFonts w:asciiTheme="minorBidi" w:hAnsiTheme="minorBidi"/>
          <w:lang w:bidi="en-US"/>
        </w:rPr>
        <w:t xml:space="preserve"> 7).</w:t>
      </w:r>
    </w:p>
    <w:p w14:paraId="3C46FACC" w14:textId="77777777" w:rsidR="00073B2A" w:rsidRPr="004E0A0D" w:rsidRDefault="00073B2A" w:rsidP="0084112C">
      <w:pPr>
        <w:spacing w:line="360" w:lineRule="auto"/>
        <w:jc w:val="both"/>
        <w:rPr>
          <w:rFonts w:asciiTheme="minorBidi" w:hAnsiTheme="minorBidi"/>
          <w:lang w:bidi="en-US"/>
        </w:rPr>
      </w:pPr>
      <w:r w:rsidRPr="004E0A0D">
        <w:rPr>
          <w:rFonts w:asciiTheme="minorBidi" w:hAnsiTheme="minorBidi"/>
          <w:noProof/>
          <w:lang w:bidi="en-US"/>
        </w:rPr>
        <w:lastRenderedPageBreak/>
        <w:drawing>
          <wp:inline distT="0" distB="0" distL="0" distR="0" wp14:anchorId="64B9C643" wp14:editId="381F58FC">
            <wp:extent cx="3816899" cy="2975547"/>
            <wp:effectExtent l="0" t="0" r="0" b="0"/>
            <wp:docPr id="879752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52099" name=""/>
                    <pic:cNvPicPr/>
                  </pic:nvPicPr>
                  <pic:blipFill>
                    <a:blip r:embed="rId17"/>
                    <a:stretch>
                      <a:fillRect/>
                    </a:stretch>
                  </pic:blipFill>
                  <pic:spPr>
                    <a:xfrm>
                      <a:off x="0" y="0"/>
                      <a:ext cx="3889309" cy="3031996"/>
                    </a:xfrm>
                    <a:prstGeom prst="rect">
                      <a:avLst/>
                    </a:prstGeom>
                  </pic:spPr>
                </pic:pic>
              </a:graphicData>
            </a:graphic>
          </wp:inline>
        </w:drawing>
      </w:r>
    </w:p>
    <w:p w14:paraId="0A1033C3" w14:textId="77777777" w:rsidR="00073B2A" w:rsidRDefault="00073B2A" w:rsidP="0084112C">
      <w:pPr>
        <w:spacing w:after="480"/>
        <w:jc w:val="both"/>
        <w:rPr>
          <w:rFonts w:asciiTheme="minorBidi" w:hAnsiTheme="minorBidi"/>
          <w:sz w:val="21"/>
          <w:szCs w:val="21"/>
          <w:lang w:bidi="en-US"/>
        </w:rPr>
      </w:pPr>
      <w:r w:rsidRPr="005F4FC5">
        <w:rPr>
          <w:rFonts w:asciiTheme="minorBidi" w:hAnsiTheme="minorBidi"/>
          <w:b/>
          <w:sz w:val="21"/>
          <w:szCs w:val="21"/>
          <w:lang w:bidi="en-US"/>
        </w:rPr>
        <w:t xml:space="preserve">Figure 6. </w:t>
      </w:r>
      <w:r w:rsidRPr="005F4FC5">
        <w:rPr>
          <w:rFonts w:asciiTheme="minorBidi" w:hAnsiTheme="minorBidi"/>
          <w:sz w:val="21"/>
          <w:szCs w:val="21"/>
          <w:lang w:bidi="en-US"/>
        </w:rPr>
        <w:t>Feature importance of the NDSI pair bands in the different ML models when species was included as a feature.</w:t>
      </w:r>
    </w:p>
    <w:p w14:paraId="5490E124" w14:textId="77777777" w:rsidR="005F4FC5" w:rsidRPr="005F4FC5" w:rsidRDefault="005F4FC5" w:rsidP="0084112C">
      <w:pPr>
        <w:spacing w:after="480"/>
        <w:jc w:val="both"/>
        <w:rPr>
          <w:rFonts w:asciiTheme="minorBidi" w:hAnsiTheme="minorBidi"/>
          <w:sz w:val="21"/>
          <w:szCs w:val="21"/>
          <w:lang w:bidi="en-US"/>
        </w:rPr>
      </w:pPr>
    </w:p>
    <w:p w14:paraId="2A9E768A" w14:textId="77777777" w:rsidR="00073B2A" w:rsidRPr="004E0A0D" w:rsidRDefault="00073B2A" w:rsidP="0084112C">
      <w:pPr>
        <w:spacing w:line="360" w:lineRule="auto"/>
        <w:jc w:val="both"/>
        <w:rPr>
          <w:rFonts w:asciiTheme="minorBidi" w:hAnsiTheme="minorBidi"/>
          <w:lang w:bidi="en-US"/>
        </w:rPr>
      </w:pPr>
      <w:r w:rsidRPr="004E0A0D">
        <w:rPr>
          <w:rFonts w:asciiTheme="minorBidi" w:hAnsiTheme="minorBidi"/>
          <w:noProof/>
          <w:lang w:bidi="en-US"/>
        </w:rPr>
        <w:drawing>
          <wp:inline distT="0" distB="0" distL="0" distR="0" wp14:anchorId="53A24E34" wp14:editId="6ABB5FC8">
            <wp:extent cx="3717560" cy="2984420"/>
            <wp:effectExtent l="0" t="0" r="3810" b="635"/>
            <wp:docPr id="557902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02761" name=""/>
                    <pic:cNvPicPr/>
                  </pic:nvPicPr>
                  <pic:blipFill>
                    <a:blip r:embed="rId18"/>
                    <a:stretch>
                      <a:fillRect/>
                    </a:stretch>
                  </pic:blipFill>
                  <pic:spPr>
                    <a:xfrm>
                      <a:off x="0" y="0"/>
                      <a:ext cx="3723341" cy="2989061"/>
                    </a:xfrm>
                    <a:prstGeom prst="rect">
                      <a:avLst/>
                    </a:prstGeom>
                  </pic:spPr>
                </pic:pic>
              </a:graphicData>
            </a:graphic>
          </wp:inline>
        </w:drawing>
      </w:r>
    </w:p>
    <w:p w14:paraId="1C36568A" w14:textId="77777777" w:rsidR="00073B2A" w:rsidDel="000B2038" w:rsidRDefault="00073B2A" w:rsidP="0084112C">
      <w:pPr>
        <w:jc w:val="both"/>
        <w:rPr>
          <w:del w:id="795" w:author="David Helman" w:date="2025-04-09T15:46:00Z"/>
          <w:rFonts w:asciiTheme="minorBidi" w:hAnsiTheme="minorBidi"/>
          <w:lang w:bidi="en-US"/>
        </w:rPr>
      </w:pPr>
      <w:r w:rsidRPr="005F4FC5">
        <w:rPr>
          <w:rFonts w:asciiTheme="minorBidi" w:hAnsiTheme="minorBidi"/>
          <w:b/>
          <w:sz w:val="21"/>
          <w:szCs w:val="21"/>
          <w:lang w:bidi="en-US"/>
        </w:rPr>
        <w:t xml:space="preserve">Figure 7. </w:t>
      </w:r>
      <w:r w:rsidRPr="005F4FC5">
        <w:rPr>
          <w:rFonts w:asciiTheme="minorBidi" w:hAnsiTheme="minorBidi"/>
          <w:sz w:val="21"/>
          <w:szCs w:val="21"/>
          <w:lang w:bidi="en-US"/>
        </w:rPr>
        <w:t>Feature importance of the NDSI pair bands in the MLR model and the different ML models when species were not included in the models.</w:t>
      </w:r>
    </w:p>
    <w:p w14:paraId="72185D65" w14:textId="77777777" w:rsidR="000B2038" w:rsidRPr="005F4FC5" w:rsidRDefault="000B2038" w:rsidP="0084112C">
      <w:pPr>
        <w:jc w:val="both"/>
        <w:rPr>
          <w:ins w:id="796" w:author="David Helman" w:date="2025-04-09T15:46:00Z"/>
          <w:rFonts w:asciiTheme="minorBidi" w:hAnsiTheme="minorBidi"/>
          <w:sz w:val="21"/>
          <w:szCs w:val="21"/>
          <w:lang w:bidi="en-US"/>
        </w:rPr>
      </w:pPr>
    </w:p>
    <w:p w14:paraId="16A8D6CC" w14:textId="77777777" w:rsidR="006B15A0" w:rsidRPr="004E0A0D" w:rsidDel="000B2038" w:rsidRDefault="006B15A0" w:rsidP="0084112C">
      <w:pPr>
        <w:spacing w:line="360" w:lineRule="auto"/>
        <w:jc w:val="both"/>
        <w:rPr>
          <w:del w:id="797" w:author="David Helman" w:date="2025-04-09T15:46:00Z"/>
          <w:rFonts w:asciiTheme="minorBidi" w:hAnsiTheme="minorBidi"/>
          <w:lang w:bidi="en-US"/>
        </w:rPr>
      </w:pPr>
    </w:p>
    <w:p w14:paraId="0599204B" w14:textId="77777777" w:rsidR="005F4FC5" w:rsidRDefault="005F4FC5">
      <w:pPr>
        <w:jc w:val="both"/>
        <w:rPr>
          <w:rFonts w:asciiTheme="minorBidi" w:hAnsiTheme="minorBidi"/>
          <w:lang w:bidi="en-US"/>
        </w:rPr>
        <w:pPrChange w:id="798" w:author="fishman netanel" w:date="2025-06-10T15:01:00Z">
          <w:pPr>
            <w:spacing w:line="360" w:lineRule="auto"/>
            <w:jc w:val="both"/>
          </w:pPr>
        </w:pPrChange>
      </w:pPr>
    </w:p>
    <w:p w14:paraId="3879C99E" w14:textId="77777777" w:rsidR="005F4FC5" w:rsidRDefault="005F4FC5" w:rsidP="0084112C">
      <w:pPr>
        <w:spacing w:line="360" w:lineRule="auto"/>
        <w:jc w:val="both"/>
        <w:rPr>
          <w:rFonts w:asciiTheme="minorBidi" w:hAnsiTheme="minorBidi"/>
          <w:lang w:bidi="en-US"/>
        </w:rPr>
      </w:pPr>
    </w:p>
    <w:p w14:paraId="6BA2ADC5" w14:textId="3981828A"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Finally, the best ML model (SVM with species as a feature) predicted better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for </w:t>
      </w:r>
      <w:r w:rsidRPr="00933727">
        <w:rPr>
          <w:rFonts w:asciiTheme="minorBidi" w:hAnsiTheme="minorBidi"/>
          <w:i/>
          <w:iCs/>
          <w:lang w:bidi="en-US"/>
          <w:rPrChange w:id="799" w:author="David Helman" w:date="2025-06-09T14:06:00Z">
            <w:rPr>
              <w:rFonts w:asciiTheme="minorBidi" w:hAnsiTheme="minorBidi"/>
              <w:lang w:bidi="en-US"/>
            </w:rPr>
          </w:rPrChange>
        </w:rPr>
        <w:t>Cypress</w:t>
      </w:r>
      <w:r w:rsidRPr="004E0A0D">
        <w:rPr>
          <w:rFonts w:asciiTheme="minorBidi" w:hAnsiTheme="minorBidi"/>
          <w:lang w:bidi="en-US"/>
        </w:rPr>
        <w:t xml:space="preserve"> and </w:t>
      </w:r>
      <w:r w:rsidRPr="00933727">
        <w:rPr>
          <w:rFonts w:asciiTheme="minorBidi" w:hAnsiTheme="minorBidi"/>
          <w:i/>
          <w:iCs/>
          <w:lang w:bidi="en-US"/>
          <w:rPrChange w:id="800" w:author="David Helman" w:date="2025-06-09T14:06:00Z">
            <w:rPr>
              <w:rFonts w:asciiTheme="minorBidi" w:hAnsiTheme="minorBidi"/>
              <w:lang w:bidi="en-US"/>
            </w:rPr>
          </w:rPrChange>
        </w:rPr>
        <w:t>Pistacia</w:t>
      </w:r>
      <w:r w:rsidRPr="004E0A0D">
        <w:rPr>
          <w:rFonts w:asciiTheme="minorBidi" w:hAnsiTheme="minorBidi"/>
          <w:lang w:bidi="en-US"/>
        </w:rPr>
        <w:t xml:space="preserve"> than for the other species and had, specifically, low R</w:t>
      </w:r>
      <w:r w:rsidRPr="004E0A0D">
        <w:rPr>
          <w:rFonts w:asciiTheme="minorBidi" w:hAnsiTheme="minorBidi"/>
          <w:vertAlign w:val="superscript"/>
          <w:lang w:bidi="en-US"/>
        </w:rPr>
        <w:t>2</w:t>
      </w:r>
      <w:r w:rsidRPr="004E0A0D">
        <w:rPr>
          <w:rFonts w:asciiTheme="minorBidi" w:hAnsiTheme="minorBidi"/>
          <w:lang w:bidi="en-US"/>
        </w:rPr>
        <w:t xml:space="preserve"> for </w:t>
      </w:r>
      <w:r w:rsidRPr="00933727">
        <w:rPr>
          <w:rFonts w:asciiTheme="minorBidi" w:hAnsiTheme="minorBidi"/>
          <w:i/>
          <w:iCs/>
          <w:lang w:bidi="en-US"/>
          <w:rPrChange w:id="801" w:author="David Helman" w:date="2025-06-09T14:06:00Z">
            <w:rPr>
              <w:rFonts w:asciiTheme="minorBidi" w:hAnsiTheme="minorBidi"/>
              <w:lang w:bidi="en-US"/>
            </w:rPr>
          </w:rPrChange>
        </w:rPr>
        <w:t>Pine</w:t>
      </w:r>
      <w:r w:rsidRPr="004E0A0D">
        <w:rPr>
          <w:rFonts w:asciiTheme="minorBidi" w:hAnsiTheme="minorBidi"/>
          <w:lang w:bidi="en-US"/>
        </w:rPr>
        <w:t xml:space="preserve"> and </w:t>
      </w:r>
      <w:r w:rsidRPr="00933727">
        <w:rPr>
          <w:rFonts w:asciiTheme="minorBidi" w:hAnsiTheme="minorBidi"/>
          <w:i/>
          <w:iCs/>
          <w:lang w:bidi="en-US"/>
          <w:rPrChange w:id="802" w:author="David Helman" w:date="2025-06-09T14:06:00Z">
            <w:rPr>
              <w:rFonts w:asciiTheme="minorBidi" w:hAnsiTheme="minorBidi"/>
              <w:lang w:bidi="en-US"/>
            </w:rPr>
          </w:rPrChange>
        </w:rPr>
        <w:t>Carob</w:t>
      </w:r>
      <w:r w:rsidRPr="004E0A0D">
        <w:rPr>
          <w:rFonts w:asciiTheme="minorBidi" w:hAnsiTheme="minorBidi"/>
          <w:lang w:bidi="en-US"/>
        </w:rPr>
        <w:t xml:space="preserve"> (Fig. 8).</w:t>
      </w:r>
    </w:p>
    <w:p w14:paraId="5AF13CE6" w14:textId="77777777" w:rsidR="00073B2A" w:rsidRPr="004E0A0D" w:rsidRDefault="00073B2A" w:rsidP="0084112C">
      <w:pPr>
        <w:spacing w:line="360" w:lineRule="auto"/>
        <w:jc w:val="both"/>
        <w:rPr>
          <w:rFonts w:asciiTheme="minorBidi" w:hAnsiTheme="minorBidi"/>
          <w:lang w:bidi="en-US"/>
        </w:rPr>
      </w:pPr>
      <w:r w:rsidRPr="004E0A0D">
        <w:rPr>
          <w:rFonts w:asciiTheme="minorBidi" w:hAnsiTheme="minorBidi"/>
        </w:rPr>
        <w:lastRenderedPageBreak/>
        <w:t xml:space="preserve"> </w:t>
      </w:r>
      <w:r w:rsidRPr="004E0A0D">
        <w:rPr>
          <w:rFonts w:asciiTheme="minorBidi" w:hAnsiTheme="minorBidi"/>
          <w:noProof/>
          <w:lang w:bidi="en-US"/>
        </w:rPr>
        <w:drawing>
          <wp:inline distT="0" distB="0" distL="0" distR="0" wp14:anchorId="33CBD52C" wp14:editId="51593752">
            <wp:extent cx="3490623" cy="3846450"/>
            <wp:effectExtent l="0" t="0" r="0" b="1905"/>
            <wp:docPr id="47048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89416" name=""/>
                    <pic:cNvPicPr/>
                  </pic:nvPicPr>
                  <pic:blipFill rotWithShape="1">
                    <a:blip r:embed="rId19"/>
                    <a:srcRect l="16544" t="20343" r="28173" b="17175"/>
                    <a:stretch/>
                  </pic:blipFill>
                  <pic:spPr bwMode="auto">
                    <a:xfrm>
                      <a:off x="0" y="0"/>
                      <a:ext cx="3501905" cy="3858882"/>
                    </a:xfrm>
                    <a:prstGeom prst="rect">
                      <a:avLst/>
                    </a:prstGeom>
                    <a:ln>
                      <a:noFill/>
                    </a:ln>
                    <a:extLst>
                      <a:ext uri="{53640926-AAD7-44D8-BBD7-CCE9431645EC}">
                        <a14:shadowObscured xmlns:a14="http://schemas.microsoft.com/office/drawing/2010/main"/>
                      </a:ext>
                    </a:extLst>
                  </pic:spPr>
                </pic:pic>
              </a:graphicData>
            </a:graphic>
          </wp:inline>
        </w:drawing>
      </w:r>
    </w:p>
    <w:p w14:paraId="73BA37C4" w14:textId="7A0B5329" w:rsidR="00073B2A" w:rsidRPr="005F4FC5" w:rsidRDefault="00073B2A" w:rsidP="0084112C">
      <w:pPr>
        <w:jc w:val="both"/>
        <w:rPr>
          <w:rFonts w:asciiTheme="minorBidi" w:hAnsiTheme="minorBidi"/>
          <w:sz w:val="21"/>
          <w:szCs w:val="21"/>
          <w:lang w:bidi="en-US"/>
        </w:rPr>
      </w:pPr>
      <w:r w:rsidRPr="005F4FC5">
        <w:rPr>
          <w:rFonts w:asciiTheme="minorBidi" w:hAnsiTheme="minorBidi"/>
          <w:b/>
          <w:sz w:val="21"/>
          <w:szCs w:val="21"/>
          <w:lang w:bidi="en-US"/>
        </w:rPr>
        <w:t xml:space="preserve">Figure 8. </w:t>
      </w:r>
      <w:r w:rsidRPr="005F4FC5">
        <w:rPr>
          <w:rFonts w:asciiTheme="minorBidi" w:hAnsiTheme="minorBidi"/>
          <w:sz w:val="21"/>
          <w:szCs w:val="21"/>
          <w:lang w:bidi="en-US"/>
        </w:rPr>
        <w:t xml:space="preserve">Performance of </w:t>
      </w:r>
      <w:ins w:id="803" w:author="David Helman" w:date="2025-06-09T14:07:00Z">
        <w:r w:rsidR="00CC0947">
          <w:rPr>
            <w:rFonts w:asciiTheme="minorBidi" w:hAnsiTheme="minorBidi"/>
            <w:sz w:val="21"/>
            <w:szCs w:val="21"/>
            <w:lang w:bidi="en-US"/>
          </w:rPr>
          <w:t xml:space="preserve">the </w:t>
        </w:r>
      </w:ins>
      <w:r w:rsidRPr="005F4FC5">
        <w:rPr>
          <w:rFonts w:asciiTheme="minorBidi" w:hAnsiTheme="minorBidi"/>
          <w:sz w:val="21"/>
          <w:szCs w:val="21"/>
          <w:lang w:bidi="en-US"/>
        </w:rPr>
        <w:t>SVM model per species: (</w:t>
      </w:r>
      <w:r w:rsidRPr="005F4FC5">
        <w:rPr>
          <w:rFonts w:asciiTheme="minorBidi" w:hAnsiTheme="minorBidi"/>
          <w:b/>
          <w:bCs/>
          <w:sz w:val="21"/>
          <w:szCs w:val="21"/>
          <w:lang w:bidi="en-US"/>
        </w:rPr>
        <w:t>a</w:t>
      </w:r>
      <w:r w:rsidRPr="005F4FC5">
        <w:rPr>
          <w:rFonts w:asciiTheme="minorBidi" w:hAnsiTheme="minorBidi"/>
          <w:sz w:val="21"/>
          <w:szCs w:val="21"/>
          <w:lang w:bidi="en-US"/>
        </w:rPr>
        <w:t>)</w:t>
      </w:r>
      <w:r w:rsidRPr="005F4FC5">
        <w:rPr>
          <w:rFonts w:asciiTheme="minorBidi" w:hAnsiTheme="minorBidi"/>
          <w:b/>
          <w:bCs/>
          <w:sz w:val="21"/>
          <w:szCs w:val="21"/>
          <w:lang w:bidi="en-US"/>
        </w:rPr>
        <w:t xml:space="preserve"> </w:t>
      </w:r>
      <w:r w:rsidRPr="005F4FC5">
        <w:rPr>
          <w:rFonts w:asciiTheme="minorBidi" w:hAnsiTheme="minorBidi"/>
          <w:sz w:val="21"/>
          <w:szCs w:val="21"/>
          <w:lang w:bidi="en-US"/>
        </w:rPr>
        <w:t>R</w:t>
      </w:r>
      <w:r w:rsidRPr="005F4FC5">
        <w:rPr>
          <w:rFonts w:asciiTheme="minorBidi" w:hAnsiTheme="minorBidi"/>
          <w:sz w:val="21"/>
          <w:szCs w:val="21"/>
          <w:vertAlign w:val="superscript"/>
          <w:lang w:bidi="en-US"/>
        </w:rPr>
        <w:t>2</w:t>
      </w:r>
      <w:r w:rsidRPr="005F4FC5">
        <w:rPr>
          <w:rFonts w:asciiTheme="minorBidi" w:hAnsiTheme="minorBidi"/>
          <w:sz w:val="21"/>
          <w:szCs w:val="21"/>
          <w:lang w:bidi="en-US"/>
        </w:rPr>
        <w:t xml:space="preserve"> of the correlation, (</w:t>
      </w:r>
      <w:r w:rsidRPr="005F4FC5">
        <w:rPr>
          <w:rFonts w:asciiTheme="minorBidi" w:hAnsiTheme="minorBidi"/>
          <w:b/>
          <w:bCs/>
          <w:sz w:val="21"/>
          <w:szCs w:val="21"/>
          <w:lang w:bidi="en-US"/>
        </w:rPr>
        <w:t>b</w:t>
      </w:r>
      <w:r w:rsidRPr="005F4FC5">
        <w:rPr>
          <w:rFonts w:asciiTheme="minorBidi" w:hAnsiTheme="minorBidi"/>
          <w:sz w:val="21"/>
          <w:szCs w:val="21"/>
          <w:lang w:bidi="en-US"/>
        </w:rPr>
        <w:t>)</w:t>
      </w:r>
      <w:r w:rsidRPr="005F4FC5">
        <w:rPr>
          <w:rFonts w:asciiTheme="minorBidi" w:hAnsiTheme="minorBidi"/>
          <w:b/>
          <w:bCs/>
          <w:sz w:val="21"/>
          <w:szCs w:val="21"/>
          <w:lang w:bidi="en-US"/>
        </w:rPr>
        <w:t xml:space="preserve"> </w:t>
      </w:r>
      <w:r w:rsidRPr="005F4FC5">
        <w:rPr>
          <w:rFonts w:asciiTheme="minorBidi" w:hAnsiTheme="minorBidi"/>
          <w:sz w:val="21"/>
          <w:szCs w:val="21"/>
          <w:lang w:bidi="en-US"/>
        </w:rPr>
        <w:t>RMSE in MPa.</w:t>
      </w:r>
    </w:p>
    <w:p w14:paraId="0B26592A" w14:textId="77777777" w:rsidR="006B15A0" w:rsidRPr="004E0A0D" w:rsidRDefault="006B15A0" w:rsidP="0084112C">
      <w:pPr>
        <w:spacing w:line="360" w:lineRule="auto"/>
        <w:jc w:val="both"/>
        <w:rPr>
          <w:rFonts w:asciiTheme="minorBidi" w:hAnsiTheme="minorBidi"/>
          <w:lang w:bidi="en-US"/>
        </w:rPr>
      </w:pPr>
    </w:p>
    <w:p w14:paraId="59C427AB" w14:textId="77777777" w:rsidR="005F4FC5" w:rsidRDefault="005F4FC5" w:rsidP="0084112C">
      <w:pPr>
        <w:spacing w:line="360" w:lineRule="auto"/>
        <w:jc w:val="both"/>
        <w:rPr>
          <w:rFonts w:asciiTheme="minorBidi" w:hAnsiTheme="minorBidi"/>
          <w:lang w:bidi="en-US"/>
        </w:rPr>
      </w:pPr>
    </w:p>
    <w:p w14:paraId="49FA4FD7" w14:textId="1D63E3B4"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Table 5 summarizes the first and second-best models for each species. It is noticeable that a simple model based on a spectral index (mostly NDVI and NDSI) could predict </w:t>
      </w:r>
      <m:oMath>
        <m:r>
          <w:rPr>
            <w:rFonts w:ascii="Cambria Math" w:hAnsi="Cambria Math"/>
            <w:lang w:bidi="en-US"/>
          </w:rPr>
          <m:t>ψ</m:t>
        </m:r>
      </m:oMath>
      <w:r w:rsidRPr="004E0A0D">
        <w:rPr>
          <w:rFonts w:asciiTheme="minorBidi" w:hAnsiTheme="minorBidi"/>
          <w:vertAlign w:val="subscript"/>
          <w:lang w:bidi="en-US"/>
        </w:rPr>
        <w:t>leaf</w:t>
      </w:r>
      <w:ins w:id="804" w:author="David Helman" w:date="2025-06-09T14:07:00Z">
        <w:r w:rsidR="00933727" w:rsidRPr="00933727">
          <w:rPr>
            <w:rFonts w:asciiTheme="minorBidi" w:hAnsiTheme="minorBidi"/>
            <w:lang w:bidi="en-US"/>
            <w:rPrChange w:id="805" w:author="David Helman" w:date="2025-06-09T14:07:00Z">
              <w:rPr>
                <w:rFonts w:asciiTheme="minorBidi" w:hAnsiTheme="minorBidi"/>
                <w:vertAlign w:val="subscript"/>
                <w:lang w:bidi="en-US"/>
              </w:rPr>
            </w:rPrChange>
          </w:rPr>
          <w:t>,</w:t>
        </w:r>
      </w:ins>
      <w:r w:rsidRPr="004E0A0D">
        <w:rPr>
          <w:rFonts w:asciiTheme="minorBidi" w:hAnsiTheme="minorBidi"/>
          <w:lang w:bidi="en-US"/>
        </w:rPr>
        <w:t xml:space="preserve"> and that ML models did not significantly surpass the performance of the simple single-basis linear model while requiring much more spectral information. In addition, only </w:t>
      </w:r>
      <w:r w:rsidRPr="00CC0947">
        <w:rPr>
          <w:rFonts w:asciiTheme="minorBidi" w:hAnsiTheme="minorBidi"/>
          <w:i/>
          <w:iCs/>
          <w:lang w:bidi="en-US"/>
          <w:rPrChange w:id="806" w:author="David Helman" w:date="2025-06-09T14:07:00Z">
            <w:rPr>
              <w:rFonts w:asciiTheme="minorBidi" w:hAnsiTheme="minorBidi"/>
              <w:lang w:bidi="en-US"/>
            </w:rPr>
          </w:rPrChange>
        </w:rPr>
        <w:t>Cypress</w:t>
      </w:r>
      <w:ins w:id="807" w:author="David Helman" w:date="2025-06-09T14:08:00Z">
        <w:r w:rsidR="00CC0947">
          <w:rPr>
            <w:rFonts w:asciiTheme="minorBidi" w:hAnsiTheme="minorBidi"/>
            <w:i/>
            <w:iCs/>
            <w:lang w:bidi="en-US"/>
          </w:rPr>
          <w:t xml:space="preserve"> </w:t>
        </w:r>
      </w:ins>
      <w:del w:id="808" w:author="David Helman" w:date="2025-06-09T14:08:00Z">
        <w:r w:rsidRPr="004E0A0D" w:rsidDel="00CC0947">
          <w:rPr>
            <w:rFonts w:asciiTheme="minorBidi" w:hAnsiTheme="minorBidi"/>
            <w:lang w:bidi="en-US"/>
          </w:rPr>
          <w:delText xml:space="preserve"> reached </w:delText>
        </w:r>
      </w:del>
      <w:ins w:id="809" w:author="David Helman" w:date="2025-06-09T14:08:00Z">
        <w:r w:rsidR="00CC0947">
          <w:rPr>
            <w:rFonts w:asciiTheme="minorBidi" w:hAnsiTheme="minorBidi"/>
            <w:lang w:bidi="en-US"/>
          </w:rPr>
          <w:t>achieved</w:t>
        </w:r>
        <w:r w:rsidR="00CC0947" w:rsidRPr="004E0A0D">
          <w:rPr>
            <w:rFonts w:asciiTheme="minorBidi" w:hAnsiTheme="minorBidi"/>
            <w:lang w:bidi="en-US"/>
          </w:rPr>
          <w:t xml:space="preserve"> </w:t>
        </w:r>
      </w:ins>
      <w:r w:rsidRPr="004E0A0D">
        <w:rPr>
          <w:rFonts w:asciiTheme="minorBidi" w:hAnsiTheme="minorBidi"/>
          <w:lang w:bidi="en-US"/>
        </w:rPr>
        <w:t>a relatively high R</w:t>
      </w:r>
      <w:r w:rsidRPr="004E0A0D">
        <w:rPr>
          <w:rFonts w:asciiTheme="minorBidi" w:hAnsiTheme="minorBidi"/>
          <w:vertAlign w:val="superscript"/>
          <w:lang w:bidi="en-US"/>
        </w:rPr>
        <w:t>2</w:t>
      </w:r>
      <w:r w:rsidRPr="004E0A0D">
        <w:rPr>
          <w:rFonts w:asciiTheme="minorBidi" w:hAnsiTheme="minorBidi"/>
          <w:lang w:bidi="en-US"/>
        </w:rPr>
        <w:t xml:space="preserve"> in </w:t>
      </w:r>
      <w:del w:id="810" w:author="David Helman" w:date="2025-06-09T14:07:00Z">
        <w:r w:rsidRPr="004E0A0D" w:rsidDel="00CC0947">
          <w:rPr>
            <w:rFonts w:asciiTheme="minorBidi" w:hAnsiTheme="minorBidi"/>
            <w:lang w:bidi="en-US"/>
          </w:rPr>
          <w:delText>such</w:delText>
        </w:r>
      </w:del>
      <w:ins w:id="811" w:author="David Helman" w:date="2025-06-09T14:07:00Z">
        <w:r w:rsidR="00CC0947">
          <w:rPr>
            <w:rFonts w:asciiTheme="minorBidi" w:hAnsiTheme="minorBidi"/>
            <w:lang w:bidi="en-US"/>
          </w:rPr>
          <w:t>these</w:t>
        </w:r>
      </w:ins>
      <w:r w:rsidRPr="004E0A0D">
        <w:rPr>
          <w:rFonts w:asciiTheme="minorBidi" w:hAnsiTheme="minorBidi"/>
          <w:lang w:bidi="en-US"/>
        </w:rPr>
        <w:t xml:space="preserve"> models. </w:t>
      </w:r>
    </w:p>
    <w:p w14:paraId="22D5CBD7" w14:textId="5D01B507" w:rsidR="00073B2A" w:rsidRPr="005F4FC5" w:rsidRDefault="00073B2A" w:rsidP="0084112C">
      <w:pPr>
        <w:spacing w:before="480" w:after="120"/>
        <w:jc w:val="both"/>
        <w:rPr>
          <w:rFonts w:asciiTheme="minorBidi" w:hAnsiTheme="minorBidi"/>
          <w:sz w:val="21"/>
          <w:szCs w:val="21"/>
          <w:lang w:bidi="en-US"/>
        </w:rPr>
      </w:pPr>
      <w:r w:rsidRPr="005F4FC5">
        <w:rPr>
          <w:rFonts w:asciiTheme="minorBidi" w:hAnsiTheme="minorBidi"/>
          <w:b/>
          <w:sz w:val="21"/>
          <w:szCs w:val="21"/>
          <w:lang w:bidi="en-US"/>
        </w:rPr>
        <w:t xml:space="preserve">Table 5. </w:t>
      </w:r>
      <w:r w:rsidRPr="005F4FC5">
        <w:rPr>
          <w:rFonts w:asciiTheme="minorBidi" w:hAnsiTheme="minorBidi"/>
          <w:sz w:val="21"/>
          <w:szCs w:val="21"/>
          <w:lang w:bidi="en-US"/>
        </w:rPr>
        <w:t xml:space="preserve">A summary of the best and the second-best models for predicting </w:t>
      </w:r>
      <m:oMath>
        <m:r>
          <w:rPr>
            <w:rFonts w:ascii="Cambria Math" w:hAnsi="Cambria Math"/>
            <w:sz w:val="21"/>
            <w:szCs w:val="21"/>
            <w:lang w:bidi="en-US"/>
          </w:rPr>
          <m:t>ψ</m:t>
        </m:r>
      </m:oMath>
      <w:r w:rsidRPr="005F4FC5">
        <w:rPr>
          <w:rFonts w:asciiTheme="minorBidi" w:hAnsiTheme="minorBidi"/>
          <w:sz w:val="21"/>
          <w:szCs w:val="21"/>
          <w:vertAlign w:val="subscript"/>
          <w:lang w:bidi="en-US"/>
        </w:rPr>
        <w:t>leaf</w:t>
      </w:r>
      <w:r w:rsidRPr="005F4FC5">
        <w:rPr>
          <w:rFonts w:asciiTheme="minorBidi" w:hAnsiTheme="minorBidi"/>
          <w:sz w:val="21"/>
          <w:szCs w:val="21"/>
          <w:lang w:bidi="en-US"/>
        </w:rPr>
        <w:t>, for each species and all species together (All).</w:t>
      </w:r>
    </w:p>
    <w:p w14:paraId="7EF9BDAF" w14:textId="77777777" w:rsidR="00073B2A" w:rsidRPr="004E0A0D" w:rsidRDefault="00073B2A" w:rsidP="0084112C">
      <w:pPr>
        <w:spacing w:line="360" w:lineRule="auto"/>
        <w:jc w:val="center"/>
        <w:rPr>
          <w:rFonts w:asciiTheme="minorBidi" w:hAnsiTheme="minorBidi"/>
          <w:lang w:bidi="en-US"/>
        </w:rPr>
      </w:pPr>
      <w:r w:rsidRPr="004E0A0D">
        <w:rPr>
          <w:rFonts w:asciiTheme="minorBidi" w:hAnsiTheme="minorBidi"/>
          <w:noProof/>
          <w:lang w:bidi="en-US"/>
        </w:rPr>
        <w:drawing>
          <wp:inline distT="0" distB="0" distL="0" distR="0" wp14:anchorId="6664B94A" wp14:editId="24620F66">
            <wp:extent cx="5261547" cy="2405429"/>
            <wp:effectExtent l="0" t="0" r="0" b="0"/>
            <wp:docPr id="14784992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499292" name="Picture 8"/>
                    <pic:cNvPicPr/>
                  </pic:nvPicPr>
                  <pic:blipFill rotWithShape="1">
                    <a:blip r:embed="rId20"/>
                    <a:srcRect l="5076" t="6370" r="4845" b="6088"/>
                    <a:stretch/>
                  </pic:blipFill>
                  <pic:spPr bwMode="auto">
                    <a:xfrm>
                      <a:off x="0" y="0"/>
                      <a:ext cx="5307288" cy="2426340"/>
                    </a:xfrm>
                    <a:prstGeom prst="rect">
                      <a:avLst/>
                    </a:prstGeom>
                    <a:ln>
                      <a:noFill/>
                    </a:ln>
                    <a:extLst>
                      <a:ext uri="{53640926-AAD7-44D8-BBD7-CCE9431645EC}">
                        <a14:shadowObscured xmlns:a14="http://schemas.microsoft.com/office/drawing/2010/main"/>
                      </a:ext>
                    </a:extLst>
                  </pic:spPr>
                </pic:pic>
              </a:graphicData>
            </a:graphic>
          </wp:inline>
        </w:drawing>
      </w:r>
    </w:p>
    <w:p w14:paraId="4DEEE6D2" w14:textId="62F9686C" w:rsidR="00073B2A" w:rsidRPr="004E0A0D" w:rsidRDefault="00073B2A" w:rsidP="0084112C">
      <w:pPr>
        <w:pStyle w:val="2"/>
        <w:jc w:val="both"/>
        <w:rPr>
          <w:rFonts w:asciiTheme="minorBidi" w:hAnsiTheme="minorBidi"/>
          <w:lang w:bidi="en-US"/>
        </w:rPr>
      </w:pPr>
      <w:bookmarkStart w:id="812" w:name="_Toc200519676"/>
      <w:r w:rsidRPr="004E0A0D">
        <w:rPr>
          <w:rFonts w:asciiTheme="minorBidi" w:hAnsiTheme="minorBidi"/>
          <w:lang w:bidi="en-US"/>
        </w:rPr>
        <w:lastRenderedPageBreak/>
        <w:t>4.3. Averaging Data at the Plot Scale</w:t>
      </w:r>
      <w:bookmarkEnd w:id="812"/>
    </w:p>
    <w:p w14:paraId="6119F70E" w14:textId="56690810"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Due to the relatively moderate performance of the above species-specific models, we tested a ‘general’ model by averaging measurements over the entire plot (i.e., including all five species together). We found that NDSI with a band combination of 816 and 712 nm was the best predictor for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at the plot scale (Supplementary Fig. 2). </w:t>
      </w:r>
    </w:p>
    <w:p w14:paraId="3C27BC16" w14:textId="16312EC3" w:rsidR="00073B2A" w:rsidRPr="004E0A0D" w:rsidDel="000B2038" w:rsidRDefault="00073B2A" w:rsidP="0084112C">
      <w:pPr>
        <w:spacing w:line="360" w:lineRule="auto"/>
        <w:jc w:val="both"/>
        <w:rPr>
          <w:del w:id="813" w:author="David Helman" w:date="2025-04-09T15:46:00Z"/>
          <w:rFonts w:asciiTheme="minorBidi" w:hAnsiTheme="minorBidi"/>
          <w:lang w:bidi="en-US"/>
        </w:rPr>
      </w:pPr>
      <w:r w:rsidRPr="004E0A0D">
        <w:rPr>
          <w:rFonts w:asciiTheme="minorBidi" w:hAnsiTheme="minorBidi"/>
          <w:lang w:bidi="en-US"/>
        </w:rPr>
        <w:t xml:space="preserve">Figure 9 shows observed versus predicted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using this ‘general’ model. The R</w:t>
      </w:r>
      <w:r w:rsidRPr="004E0A0D">
        <w:rPr>
          <w:rFonts w:asciiTheme="minorBidi" w:hAnsiTheme="minorBidi"/>
          <w:vertAlign w:val="superscript"/>
          <w:lang w:bidi="en-US"/>
        </w:rPr>
        <w:t>2</w:t>
      </w:r>
      <w:r w:rsidRPr="004E0A0D">
        <w:rPr>
          <w:rFonts w:asciiTheme="minorBidi" w:hAnsiTheme="minorBidi"/>
          <w:lang w:bidi="en-US"/>
        </w:rPr>
        <w:t xml:space="preserve"> of the correlation was 0.79, with a relative RMSE of 13%, significant at </w:t>
      </w:r>
      <w:r w:rsidRPr="00CC0947">
        <w:rPr>
          <w:rFonts w:asciiTheme="minorBidi" w:hAnsiTheme="minorBidi"/>
          <w:i/>
          <w:iCs/>
          <w:lang w:bidi="en-US"/>
          <w:rPrChange w:id="814" w:author="David Helman" w:date="2025-06-09T14:09:00Z">
            <w:rPr>
              <w:rFonts w:asciiTheme="minorBidi" w:hAnsiTheme="minorBidi"/>
              <w:lang w:bidi="en-US"/>
            </w:rPr>
          </w:rPrChange>
        </w:rPr>
        <w:t>p</w:t>
      </w:r>
      <w:r w:rsidRPr="004E0A0D">
        <w:rPr>
          <w:rFonts w:asciiTheme="minorBidi" w:hAnsiTheme="minorBidi"/>
          <w:lang w:bidi="en-US"/>
        </w:rPr>
        <w:t xml:space="preserve"> &lt; 0.001.</w:t>
      </w:r>
    </w:p>
    <w:p w14:paraId="3FCC211F" w14:textId="610B8A65" w:rsidR="00DC44AD" w:rsidRPr="004E0A0D" w:rsidDel="000B2038" w:rsidRDefault="00DC44AD" w:rsidP="0084112C">
      <w:pPr>
        <w:spacing w:line="360" w:lineRule="auto"/>
        <w:jc w:val="both"/>
        <w:rPr>
          <w:del w:id="815" w:author="David Helman" w:date="2025-04-09T15:46:00Z"/>
          <w:rFonts w:asciiTheme="minorBidi" w:hAnsiTheme="minorBidi"/>
          <w:lang w:bidi="en-US"/>
        </w:rPr>
      </w:pPr>
    </w:p>
    <w:p w14:paraId="1061A8B8" w14:textId="0EDBE407" w:rsidR="005F4FC5" w:rsidRDefault="005F4FC5">
      <w:pPr>
        <w:spacing w:before="120" w:line="360" w:lineRule="auto"/>
        <w:jc w:val="both"/>
        <w:rPr>
          <w:rFonts w:asciiTheme="minorBidi" w:hAnsiTheme="minorBidi"/>
          <w:b/>
          <w:sz w:val="21"/>
          <w:szCs w:val="21"/>
          <w:lang w:bidi="en-US"/>
        </w:rPr>
        <w:pPrChange w:id="816" w:author="fishman netanel" w:date="2025-06-10T15:01:00Z">
          <w:pPr>
            <w:spacing w:before="120"/>
            <w:jc w:val="both"/>
          </w:pPr>
        </w:pPrChange>
      </w:pPr>
    </w:p>
    <w:p w14:paraId="4BB345AB" w14:textId="3E0E7F91" w:rsidR="005F4FC5" w:rsidRDefault="000B2038" w:rsidP="0084112C">
      <w:pPr>
        <w:spacing w:before="120"/>
        <w:jc w:val="both"/>
        <w:rPr>
          <w:rFonts w:asciiTheme="minorBidi" w:hAnsiTheme="minorBidi"/>
          <w:b/>
          <w:sz w:val="21"/>
          <w:szCs w:val="21"/>
          <w:lang w:bidi="en-US"/>
        </w:rPr>
      </w:pPr>
      <w:r w:rsidRPr="004E0A0D">
        <w:rPr>
          <w:rFonts w:asciiTheme="minorBidi" w:hAnsiTheme="minorBidi"/>
          <w:noProof/>
          <w:lang w:bidi="en-US"/>
        </w:rPr>
        <mc:AlternateContent>
          <mc:Choice Requires="wpg">
            <w:drawing>
              <wp:anchor distT="0" distB="0" distL="114300" distR="114300" simplePos="0" relativeHeight="251661312" behindDoc="1" locked="0" layoutInCell="1" allowOverlap="1" wp14:anchorId="6FC97ACF" wp14:editId="1F26DC9F">
                <wp:simplePos x="0" y="0"/>
                <wp:positionH relativeFrom="margin">
                  <wp:posOffset>760791</wp:posOffset>
                </wp:positionH>
                <wp:positionV relativeFrom="margin">
                  <wp:posOffset>2054837</wp:posOffset>
                </wp:positionV>
                <wp:extent cx="4056380" cy="3425190"/>
                <wp:effectExtent l="0" t="0" r="0" b="3810"/>
                <wp:wrapTight wrapText="bothSides">
                  <wp:wrapPolygon edited="0">
                    <wp:start x="0" y="0"/>
                    <wp:lineTo x="0" y="21544"/>
                    <wp:lineTo x="21505" y="21544"/>
                    <wp:lineTo x="21505" y="0"/>
                    <wp:lineTo x="0" y="0"/>
                  </wp:wrapPolygon>
                </wp:wrapTight>
                <wp:docPr id="3" name="קבוצה 61"/>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056380" cy="3425190"/>
                          <a:chOff x="0" y="0"/>
                          <a:chExt cx="7315215" cy="6309373"/>
                        </a:xfrm>
                      </wpg:grpSpPr>
                      <pic:pic xmlns:pic="http://schemas.openxmlformats.org/drawingml/2006/picture">
                        <pic:nvPicPr>
                          <pic:cNvPr id="4" name="תמונה 4"/>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315215" cy="6309373"/>
                          </a:xfrm>
                          <a:prstGeom prst="rect">
                            <a:avLst/>
                          </a:prstGeom>
                        </pic:spPr>
                      </pic:pic>
                      <wps:wsp>
                        <wps:cNvPr id="5" name="מחבר ישר 5"/>
                        <wps:cNvCnPr>
                          <a:cxnSpLocks/>
                        </wps:cNvCnPr>
                        <wps:spPr>
                          <a:xfrm>
                            <a:off x="5576041" y="5475123"/>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6" name="מחבר ישר 6"/>
                        <wps:cNvCnPr>
                          <a:cxnSpLocks/>
                        </wps:cNvCnPr>
                        <wps:spPr>
                          <a:xfrm>
                            <a:off x="6436368" y="77089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7" name="מחבר ישר 7"/>
                        <wps:cNvCnPr>
                          <a:cxnSpLocks/>
                        </wps:cNvCnPr>
                        <wps:spPr>
                          <a:xfrm>
                            <a:off x="6434464" y="129921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8" name="מחבר ישר 8"/>
                        <wps:cNvCnPr>
                          <a:cxnSpLocks/>
                        </wps:cNvCnPr>
                        <wps:spPr>
                          <a:xfrm>
                            <a:off x="6436052" y="182245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9" name="מחבר ישר 9"/>
                        <wps:cNvCnPr>
                          <a:cxnSpLocks/>
                        </wps:cNvCnPr>
                        <wps:spPr>
                          <a:xfrm>
                            <a:off x="6436052" y="234569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0" name="מחבר ישר 10"/>
                        <wps:cNvCnPr>
                          <a:cxnSpLocks/>
                        </wps:cNvCnPr>
                        <wps:spPr>
                          <a:xfrm>
                            <a:off x="6436368" y="286385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1" name="מחבר ישר 11"/>
                        <wps:cNvCnPr>
                          <a:cxnSpLocks/>
                        </wps:cNvCnPr>
                        <wps:spPr>
                          <a:xfrm>
                            <a:off x="6436368" y="339217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2" name="מחבר ישר 12"/>
                        <wps:cNvCnPr>
                          <a:cxnSpLocks/>
                        </wps:cNvCnPr>
                        <wps:spPr>
                          <a:xfrm>
                            <a:off x="6436368" y="392049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3" name="מחבר ישר 13"/>
                        <wps:cNvCnPr>
                          <a:cxnSpLocks/>
                        </wps:cNvCnPr>
                        <wps:spPr>
                          <a:xfrm>
                            <a:off x="6436368" y="444373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4" name="מחבר ישר 14"/>
                        <wps:cNvCnPr>
                          <a:cxnSpLocks/>
                        </wps:cNvCnPr>
                        <wps:spPr>
                          <a:xfrm>
                            <a:off x="6436368" y="496697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5" name="מחבר ישר 15"/>
                        <wps:cNvCnPr>
                          <a:cxnSpLocks/>
                        </wps:cNvCnPr>
                        <wps:spPr>
                          <a:xfrm>
                            <a:off x="6436368" y="5485137"/>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6" name="מחבר ישר 16"/>
                        <wps:cNvCnPr>
                          <a:cxnSpLocks/>
                        </wps:cNvCnPr>
                        <wps:spPr>
                          <a:xfrm>
                            <a:off x="4774346" y="5475111"/>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7" name="מחבר ישר 17"/>
                        <wps:cNvCnPr>
                          <a:cxnSpLocks/>
                        </wps:cNvCnPr>
                        <wps:spPr>
                          <a:xfrm>
                            <a:off x="6436364" y="259722"/>
                            <a:ext cx="45720" cy="0"/>
                          </a:xfrm>
                          <a:prstGeom prst="line">
                            <a:avLst/>
                          </a:prstGeom>
                          <a:ln w="9525"/>
                        </wps:spPr>
                        <wps:style>
                          <a:lnRef idx="1">
                            <a:schemeClr val="dk1"/>
                          </a:lnRef>
                          <a:fillRef idx="0">
                            <a:schemeClr val="dk1"/>
                          </a:fillRef>
                          <a:effectRef idx="0">
                            <a:schemeClr val="dk1"/>
                          </a:effectRef>
                          <a:fontRef idx="minor">
                            <a:schemeClr val="tx1"/>
                          </a:fontRef>
                        </wps:style>
                        <wps:bodyPr/>
                      </wps:wsp>
                      <wps:wsp>
                        <wps:cNvPr id="18" name="מחבר ישר 18"/>
                        <wps:cNvCnPr>
                          <a:cxnSpLocks/>
                        </wps:cNvCnPr>
                        <wps:spPr>
                          <a:xfrm>
                            <a:off x="3972660" y="5471939"/>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19" name="מחבר ישר 19"/>
                        <wps:cNvCnPr>
                          <a:cxnSpLocks/>
                        </wps:cNvCnPr>
                        <wps:spPr>
                          <a:xfrm>
                            <a:off x="3170965" y="5471927"/>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0" name="מחבר ישר 20"/>
                        <wps:cNvCnPr>
                          <a:cxnSpLocks/>
                        </wps:cNvCnPr>
                        <wps:spPr>
                          <a:xfrm>
                            <a:off x="2366110" y="5475114"/>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1" name="מחבר ישר 21"/>
                        <wps:cNvCnPr>
                          <a:cxnSpLocks/>
                        </wps:cNvCnPr>
                        <wps:spPr>
                          <a:xfrm>
                            <a:off x="1558065" y="5475102"/>
                            <a:ext cx="0" cy="4811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2" name="מחבר ישר 22"/>
                        <wps:cNvCnPr>
                          <a:cxnSpLocks/>
                        </wps:cNvCnPr>
                        <wps:spPr>
                          <a:xfrm>
                            <a:off x="918214" y="66612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3" name="מחבר ישר 23"/>
                        <wps:cNvCnPr>
                          <a:cxnSpLocks/>
                        </wps:cNvCnPr>
                        <wps:spPr>
                          <a:xfrm>
                            <a:off x="924564" y="149797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4" name="מחבר ישר 24"/>
                        <wps:cNvCnPr>
                          <a:cxnSpLocks/>
                        </wps:cNvCnPr>
                        <wps:spPr>
                          <a:xfrm>
                            <a:off x="924564" y="234252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5" name="מחבר ישר 25"/>
                        <wps:cNvCnPr>
                          <a:cxnSpLocks/>
                        </wps:cNvCnPr>
                        <wps:spPr>
                          <a:xfrm>
                            <a:off x="924564" y="318707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6" name="מחבר ישר 26"/>
                        <wps:cNvCnPr>
                          <a:cxnSpLocks/>
                        </wps:cNvCnPr>
                        <wps:spPr>
                          <a:xfrm>
                            <a:off x="924564" y="402527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s:wsp>
                        <wps:cNvPr id="27" name="מחבר ישר 27"/>
                        <wps:cNvCnPr>
                          <a:cxnSpLocks/>
                        </wps:cNvCnPr>
                        <wps:spPr>
                          <a:xfrm>
                            <a:off x="924564" y="4869822"/>
                            <a:ext cx="45720" cy="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w16du="http://schemas.microsoft.com/office/word/2023/wordml/word16du" xmlns:w16sdtfl="http://schemas.microsoft.com/office/word/2024/wordml/sdtformatlock">
            <w:pict>
              <v:group w14:anchorId="0E4A106F" id="קבוצה 61" o:spid="_x0000_s1026" style="position:absolute;margin-left:59.9pt;margin-top:161.8pt;width:319.4pt;height:269.7pt;z-index:-251655168;mso-position-horizontal-relative:margin;mso-position-vertical-relative:margin;mso-width-relative:margin;mso-height-relative:margin" coordsize="73152,630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4" o:spid="_x0000_s1027" type="#_x0000_t75" style="position:absolute;width:73152;height:63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">
                  <v:imagedata r:id="rId22" o:title=""/>
                </v:shape>
                <v:line id="מחבר ישר 5" o:spid="_x0000_s1028" style="position:absolute;visibility:visible;mso-wrap-style:square" from="55760,54751" to="55760,5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" strokecolor="black [3213]" strokeweight="1.5pt">
                  <v:stroke joinstyle="miter"/>
                  <o:lock v:ext="edit" shapetype="f"/>
                </v:line>
                <v:line id="מחבר ישר 6" o:spid="_x0000_s1029" style="position:absolute;visibility:visible;mso-wrap-style:square" from="64363,7708" to="64820,7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" strokecolor="black [3200]">
                  <v:stroke joinstyle="miter"/>
                  <o:lock v:ext="edit" shapetype="f"/>
                </v:line>
                <v:line id="מחבר ישר 7" o:spid="_x0000_s1030" style="position:absolute;visibility:visible;mso-wrap-style:square" from="64344,12992" to="64801,12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" strokecolor="black [3200]">
                  <v:stroke joinstyle="miter"/>
                  <o:lock v:ext="edit" shapetype="f"/>
                </v:line>
                <v:line id="מחבר ישר 8" o:spid="_x0000_s1031" style="position:absolute;visibility:visible;mso-wrap-style:square" from="64360,18224" to="64817,18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" strokecolor="black [3200]">
                  <v:stroke joinstyle="miter"/>
                  <o:lock v:ext="edit" shapetype="f"/>
                </v:line>
                <v:line id="מחבר ישר 9" o:spid="_x0000_s1032" style="position:absolute;visibility:visible;mso-wrap-style:square" from="64360,23456" to="64817,234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" strokecolor="black [3200]">
                  <v:stroke joinstyle="miter"/>
                  <o:lock v:ext="edit" shapetype="f"/>
                </v:line>
                <v:line id="מחבר ישר 10" o:spid="_x0000_s1033" style="position:absolute;visibility:visible;mso-wrap-style:square" from="64363,28638" to="64820,286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" strokecolor="black [3200]">
                  <v:stroke joinstyle="miter"/>
                  <o:lock v:ext="edit" shapetype="f"/>
                </v:line>
                <v:line id="מחבר ישר 11" o:spid="_x0000_s1034" style="position:absolute;visibility:visible;mso-wrap-style:square" from="64363,33921" to="64820,33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" strokecolor="black [3200]">
                  <v:stroke joinstyle="miter"/>
                  <o:lock v:ext="edit" shapetype="f"/>
                </v:line>
                <v:line id="מחבר ישר 12" o:spid="_x0000_s1035" style="position:absolute;visibility:visible;mso-wrap-style:square" from="64363,39204" to="64820,392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" strokecolor="black [3200]">
                  <v:stroke joinstyle="miter"/>
                  <o:lock v:ext="edit" shapetype="f"/>
                </v:line>
                <v:line id="מחבר ישר 13" o:spid="_x0000_s1036" style="position:absolute;visibility:visible;mso-wrap-style:square" from="64363,44437" to="64820,44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" strokecolor="black [3200]">
                  <v:stroke joinstyle="miter"/>
                  <o:lock v:ext="edit" shapetype="f"/>
                </v:line>
                <v:line id="מחבר ישר 14" o:spid="_x0000_s1037" style="position:absolute;visibility:visible;mso-wrap-style:square" from="64363,49669" to="64820,49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" strokecolor="black [3200]">
                  <v:stroke joinstyle="miter"/>
                  <o:lock v:ext="edit" shapetype="f"/>
                </v:line>
                <v:line id="מחבר ישר 15" o:spid="_x0000_s1038" style="position:absolute;visibility:visible;mso-wrap-style:square" from="64363,54851" to="64820,548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" strokecolor="black [3200]">
                  <v:stroke joinstyle="miter"/>
                  <o:lock v:ext="edit" shapetype="f"/>
                </v:line>
                <v:line id="מחבר ישר 16" o:spid="_x0000_s1039" style="position:absolute;visibility:visible;mso-wrap-style:square" from="47743,54751" to="47743,5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" strokecolor="black [3213]" strokeweight="1.5pt">
                  <v:stroke joinstyle="miter"/>
                  <o:lock v:ext="edit" shapetype="f"/>
                </v:line>
                <v:line id="מחבר ישר 17" o:spid="_x0000_s1040" style="position:absolute;visibility:visible;mso-wrap-style:square" from="64363,2597" to="64820,2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" strokecolor="black [3200]">
                  <v:stroke joinstyle="miter"/>
                  <o:lock v:ext="edit" shapetype="f"/>
                </v:line>
                <v:line id="מחבר ישר 18" o:spid="_x0000_s1041" style="position:absolute;visibility:visible;mso-wrap-style:square" from="39726,54719" to="39726,55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" strokecolor="black [3213]" strokeweight="1.5pt">
                  <v:stroke joinstyle="miter"/>
                  <o:lock v:ext="edit" shapetype="f"/>
                </v:line>
                <v:line id="מחבר ישר 19" o:spid="_x0000_s1042" style="position:absolute;visibility:visible;mso-wrap-style:square" from="31709,54719" to="31709,55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" strokecolor="black [3213]" strokeweight="1.5pt">
                  <v:stroke joinstyle="miter"/>
                  <o:lock v:ext="edit" shapetype="f"/>
                </v:line>
                <v:line id="מחבר ישר 20" o:spid="_x0000_s1043" style="position:absolute;visibility:visible;mso-wrap-style:square" from="23661,54751" to="23661,5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" strokecolor="black [3213]" strokeweight="1.5pt">
                  <v:stroke joinstyle="miter"/>
                  <o:lock v:ext="edit" shapetype="f"/>
                </v:line>
                <v:line id="מחבר ישר 21" o:spid="_x0000_s1044" style="position:absolute;visibility:visible;mso-wrap-style:square" from="15580,54751" to="15580,552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" strokecolor="black [3213]" strokeweight="1.5pt">
                  <v:stroke joinstyle="miter"/>
                  <o:lock v:ext="edit" shapetype="f"/>
                </v:line>
                <v:line id="מחבר ישר 22" o:spid="_x0000_s1045" style="position:absolute;visibility:visible;mso-wrap-style:square" from="9182,6661" to="9639,66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" strokecolor="black [3213]" strokeweight="1.5pt">
                  <v:stroke joinstyle="miter"/>
                  <o:lock v:ext="edit" shapetype="f"/>
                </v:line>
                <v:line id="מחבר ישר 23" o:spid="_x0000_s1046" style="position:absolute;visibility:visible;mso-wrap-style:square" from="9245,14979" to="9702,149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" strokecolor="black [3213]" strokeweight="1.5pt">
                  <v:stroke joinstyle="miter"/>
                  <o:lock v:ext="edit" shapetype="f"/>
                </v:line>
                <v:line id="מחבר ישר 24" o:spid="_x0000_s1047" style="position:absolute;visibility:visible;mso-wrap-style:square" from="9245,23425" to="9702,234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" strokecolor="black [3213]" strokeweight="1.5pt">
                  <v:stroke joinstyle="miter"/>
                  <o:lock v:ext="edit" shapetype="f"/>
                </v:line>
                <v:line id="מחבר ישר 25" o:spid="_x0000_s1048" style="position:absolute;visibility:visible;mso-wrap-style:square" from="9245,31870" to="9702,31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" strokecolor="black [3213]" strokeweight="1.5pt">
                  <v:stroke joinstyle="miter"/>
                  <o:lock v:ext="edit" shapetype="f"/>
                </v:line>
                <v:line id="מחבר ישר 26" o:spid="_x0000_s1049" style="position:absolute;visibility:visible;mso-wrap-style:square" from="9245,40252" to="9702,40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" strokecolor="black [3213]" strokeweight="1.5pt">
                  <v:stroke joinstyle="miter"/>
                  <o:lock v:ext="edit" shapetype="f"/>
                </v:line>
                <v:line id="מחבר ישר 27" o:spid="_x0000_s1050" style="position:absolute;visibility:visible;mso-wrap-style:square" from="9245,48698" to="9702,486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" strokecolor="black [3213]" strokeweight="1.5pt">
                  <v:stroke joinstyle="miter"/>
                  <o:lock v:ext="edit" shapetype="f"/>
                </v:line>
                <w10:wrap type="tight" anchorx="margin" anchory="margin"/>
              </v:group>
            </w:pict>
          </mc:Fallback>
        </mc:AlternateContent>
      </w:r>
    </w:p>
    <w:p w14:paraId="7443C07C" w14:textId="2A9F5862" w:rsidR="005F4FC5" w:rsidRDefault="005F4FC5" w:rsidP="0084112C">
      <w:pPr>
        <w:spacing w:before="120"/>
        <w:jc w:val="both"/>
        <w:rPr>
          <w:rFonts w:asciiTheme="minorBidi" w:hAnsiTheme="minorBidi"/>
          <w:b/>
          <w:sz w:val="21"/>
          <w:szCs w:val="21"/>
          <w:lang w:bidi="en-US"/>
        </w:rPr>
      </w:pPr>
    </w:p>
    <w:p w14:paraId="2F3E3C6F" w14:textId="633596E8" w:rsidR="005F4FC5" w:rsidRDefault="005F4FC5" w:rsidP="0084112C">
      <w:pPr>
        <w:spacing w:before="120"/>
        <w:jc w:val="both"/>
        <w:rPr>
          <w:rFonts w:asciiTheme="minorBidi" w:hAnsiTheme="minorBidi"/>
          <w:b/>
          <w:sz w:val="21"/>
          <w:szCs w:val="21"/>
          <w:lang w:bidi="en-US"/>
        </w:rPr>
      </w:pPr>
    </w:p>
    <w:p w14:paraId="23B920AA" w14:textId="462736A8" w:rsidR="005F4FC5" w:rsidRDefault="005F4FC5" w:rsidP="0084112C">
      <w:pPr>
        <w:spacing w:before="120"/>
        <w:jc w:val="both"/>
        <w:rPr>
          <w:rFonts w:asciiTheme="minorBidi" w:hAnsiTheme="minorBidi"/>
          <w:b/>
          <w:sz w:val="21"/>
          <w:szCs w:val="21"/>
          <w:lang w:bidi="en-US"/>
        </w:rPr>
      </w:pPr>
    </w:p>
    <w:p w14:paraId="3E28D69D" w14:textId="77777777" w:rsidR="005F4FC5" w:rsidRDefault="005F4FC5" w:rsidP="0084112C">
      <w:pPr>
        <w:spacing w:before="120"/>
        <w:jc w:val="both"/>
        <w:rPr>
          <w:rFonts w:asciiTheme="minorBidi" w:hAnsiTheme="minorBidi"/>
          <w:b/>
          <w:sz w:val="21"/>
          <w:szCs w:val="21"/>
          <w:lang w:bidi="en-US"/>
        </w:rPr>
      </w:pPr>
    </w:p>
    <w:p w14:paraId="7B9DBA0D" w14:textId="77777777" w:rsidR="005F4FC5" w:rsidRDefault="005F4FC5" w:rsidP="0084112C">
      <w:pPr>
        <w:spacing w:before="120"/>
        <w:jc w:val="both"/>
        <w:rPr>
          <w:rFonts w:asciiTheme="minorBidi" w:hAnsiTheme="minorBidi"/>
          <w:b/>
          <w:sz w:val="21"/>
          <w:szCs w:val="21"/>
          <w:lang w:bidi="en-US"/>
        </w:rPr>
      </w:pPr>
    </w:p>
    <w:p w14:paraId="6E09B166" w14:textId="77777777" w:rsidR="005F4FC5" w:rsidRDefault="005F4FC5" w:rsidP="0084112C">
      <w:pPr>
        <w:spacing w:before="120"/>
        <w:jc w:val="both"/>
        <w:rPr>
          <w:rFonts w:asciiTheme="minorBidi" w:hAnsiTheme="minorBidi"/>
          <w:b/>
          <w:sz w:val="21"/>
          <w:szCs w:val="21"/>
          <w:lang w:bidi="en-US"/>
        </w:rPr>
      </w:pPr>
    </w:p>
    <w:p w14:paraId="3F9F6036" w14:textId="77777777" w:rsidR="005F4FC5" w:rsidRDefault="005F4FC5" w:rsidP="0084112C">
      <w:pPr>
        <w:spacing w:before="120"/>
        <w:jc w:val="both"/>
        <w:rPr>
          <w:rFonts w:asciiTheme="minorBidi" w:hAnsiTheme="minorBidi"/>
          <w:b/>
          <w:sz w:val="21"/>
          <w:szCs w:val="21"/>
          <w:lang w:bidi="en-US"/>
        </w:rPr>
      </w:pPr>
    </w:p>
    <w:p w14:paraId="4C375F07" w14:textId="77777777" w:rsidR="005F4FC5" w:rsidRDefault="005F4FC5" w:rsidP="0084112C">
      <w:pPr>
        <w:spacing w:before="120"/>
        <w:jc w:val="both"/>
        <w:rPr>
          <w:rFonts w:asciiTheme="minorBidi" w:hAnsiTheme="minorBidi"/>
          <w:b/>
          <w:sz w:val="21"/>
          <w:szCs w:val="21"/>
          <w:lang w:bidi="en-US"/>
        </w:rPr>
      </w:pPr>
    </w:p>
    <w:p w14:paraId="1A2D77AA" w14:textId="77777777" w:rsidR="005F4FC5" w:rsidRDefault="005F4FC5" w:rsidP="0084112C">
      <w:pPr>
        <w:spacing w:before="120"/>
        <w:jc w:val="both"/>
        <w:rPr>
          <w:rFonts w:asciiTheme="minorBidi" w:hAnsiTheme="minorBidi"/>
          <w:b/>
          <w:sz w:val="21"/>
          <w:szCs w:val="21"/>
          <w:lang w:bidi="en-US"/>
        </w:rPr>
      </w:pPr>
    </w:p>
    <w:p w14:paraId="0952586F" w14:textId="77777777" w:rsidR="005F4FC5" w:rsidRDefault="005F4FC5" w:rsidP="0084112C">
      <w:pPr>
        <w:spacing w:before="120"/>
        <w:jc w:val="both"/>
        <w:rPr>
          <w:rFonts w:asciiTheme="minorBidi" w:hAnsiTheme="minorBidi"/>
          <w:b/>
          <w:sz w:val="21"/>
          <w:szCs w:val="21"/>
          <w:lang w:bidi="en-US"/>
        </w:rPr>
      </w:pPr>
    </w:p>
    <w:p w14:paraId="14330198" w14:textId="77777777" w:rsidR="005F4FC5" w:rsidRDefault="005F4FC5" w:rsidP="0084112C">
      <w:pPr>
        <w:spacing w:before="120"/>
        <w:jc w:val="both"/>
        <w:rPr>
          <w:rFonts w:asciiTheme="minorBidi" w:hAnsiTheme="minorBidi"/>
          <w:b/>
          <w:sz w:val="21"/>
          <w:szCs w:val="21"/>
          <w:lang w:bidi="en-US"/>
        </w:rPr>
      </w:pPr>
    </w:p>
    <w:p w14:paraId="01F4AB0B" w14:textId="77777777" w:rsidR="005F4FC5" w:rsidRDefault="005F4FC5" w:rsidP="0084112C">
      <w:pPr>
        <w:spacing w:before="120"/>
        <w:jc w:val="both"/>
        <w:rPr>
          <w:rFonts w:asciiTheme="minorBidi" w:hAnsiTheme="minorBidi"/>
          <w:b/>
          <w:sz w:val="21"/>
          <w:szCs w:val="21"/>
          <w:lang w:bidi="en-US"/>
        </w:rPr>
      </w:pPr>
    </w:p>
    <w:p w14:paraId="4E32AAAB" w14:textId="77777777" w:rsidR="005F4FC5" w:rsidRDefault="005F4FC5" w:rsidP="0084112C">
      <w:pPr>
        <w:spacing w:before="120"/>
        <w:jc w:val="both"/>
        <w:rPr>
          <w:rFonts w:asciiTheme="minorBidi" w:hAnsiTheme="minorBidi"/>
          <w:b/>
          <w:sz w:val="21"/>
          <w:szCs w:val="21"/>
          <w:lang w:bidi="en-US"/>
        </w:rPr>
      </w:pPr>
    </w:p>
    <w:p w14:paraId="538A6598" w14:textId="77777777" w:rsidR="005F4FC5" w:rsidRDefault="005F4FC5" w:rsidP="0084112C">
      <w:pPr>
        <w:spacing w:before="120"/>
        <w:jc w:val="both"/>
        <w:rPr>
          <w:rFonts w:asciiTheme="minorBidi" w:hAnsiTheme="minorBidi"/>
          <w:b/>
          <w:sz w:val="21"/>
          <w:szCs w:val="21"/>
          <w:lang w:bidi="en-US"/>
        </w:rPr>
      </w:pPr>
    </w:p>
    <w:p w14:paraId="1302B9E3" w14:textId="77777777" w:rsidR="000B2038" w:rsidRDefault="000B2038" w:rsidP="0084112C">
      <w:pPr>
        <w:spacing w:before="120"/>
        <w:jc w:val="both"/>
        <w:rPr>
          <w:ins w:id="817" w:author="David Helman" w:date="2025-04-09T15:47:00Z"/>
          <w:rFonts w:asciiTheme="minorBidi" w:hAnsiTheme="minorBidi"/>
          <w:b/>
          <w:sz w:val="21"/>
          <w:szCs w:val="21"/>
          <w:lang w:bidi="en-US"/>
        </w:rPr>
      </w:pPr>
    </w:p>
    <w:p w14:paraId="2B33424B" w14:textId="1EBB5042" w:rsidR="00073B2A" w:rsidRPr="005F4FC5" w:rsidRDefault="00073B2A" w:rsidP="0084112C">
      <w:pPr>
        <w:spacing w:before="120"/>
        <w:jc w:val="both"/>
        <w:rPr>
          <w:rFonts w:asciiTheme="minorBidi" w:hAnsiTheme="minorBidi"/>
          <w:sz w:val="21"/>
          <w:szCs w:val="21"/>
          <w:lang w:bidi="en-US"/>
        </w:rPr>
      </w:pPr>
      <w:r w:rsidRPr="005F4FC5">
        <w:rPr>
          <w:rFonts w:asciiTheme="minorBidi" w:hAnsiTheme="minorBidi"/>
          <w:b/>
          <w:sz w:val="21"/>
          <w:szCs w:val="21"/>
          <w:lang w:bidi="en-US"/>
        </w:rPr>
        <w:t xml:space="preserve">Figure 9 </w:t>
      </w:r>
      <w:r w:rsidRPr="005F4FC5">
        <w:rPr>
          <w:rFonts w:asciiTheme="minorBidi" w:hAnsiTheme="minorBidi"/>
          <w:sz w:val="21"/>
          <w:szCs w:val="21"/>
          <w:lang w:bidi="en-US"/>
        </w:rPr>
        <w:t xml:space="preserve">Predicted vs. observed </w:t>
      </w:r>
      <m:oMath>
        <m:r>
          <w:rPr>
            <w:rFonts w:ascii="Cambria Math" w:hAnsi="Cambria Math"/>
            <w:sz w:val="21"/>
            <w:szCs w:val="21"/>
            <w:lang w:bidi="en-US"/>
          </w:rPr>
          <m:t>ψ</m:t>
        </m:r>
      </m:oMath>
      <w:r w:rsidRPr="005F4FC5">
        <w:rPr>
          <w:rFonts w:asciiTheme="minorBidi" w:hAnsiTheme="minorBidi"/>
          <w:sz w:val="21"/>
          <w:szCs w:val="21"/>
          <w:vertAlign w:val="subscript"/>
          <w:lang w:bidi="en-US"/>
        </w:rPr>
        <w:t>leaf</w:t>
      </w:r>
      <w:r w:rsidRPr="005F4FC5">
        <w:rPr>
          <w:rFonts w:asciiTheme="minorBidi" w:hAnsiTheme="minorBidi"/>
          <w:sz w:val="21"/>
          <w:szCs w:val="21"/>
          <w:lang w:bidi="en-US"/>
        </w:rPr>
        <w:t xml:space="preserve"> for plot-aggregated data. Each dot represents the mean value for all the species in a plot on a single date. Colors mark the months of the observed/predicted value. The broken line represents a 1:1 line.</w:t>
      </w:r>
    </w:p>
    <w:p w14:paraId="49202637" w14:textId="04A707A6" w:rsidR="006B15A0" w:rsidRPr="004E0A0D" w:rsidRDefault="006B15A0" w:rsidP="0084112C">
      <w:pPr>
        <w:spacing w:line="360" w:lineRule="auto"/>
        <w:jc w:val="both"/>
        <w:rPr>
          <w:rFonts w:asciiTheme="minorBidi" w:hAnsiTheme="minorBidi"/>
          <w:lang w:bidi="en-US"/>
        </w:rPr>
      </w:pPr>
    </w:p>
    <w:p w14:paraId="2E1AC116" w14:textId="77777777" w:rsidR="006E4B76" w:rsidRDefault="006E4B76" w:rsidP="0084112C">
      <w:pPr>
        <w:spacing w:line="360" w:lineRule="auto"/>
        <w:jc w:val="both"/>
        <w:rPr>
          <w:ins w:id="818" w:author="David Helman" w:date="2025-04-09T15:47:00Z"/>
          <w:rFonts w:asciiTheme="minorBidi" w:hAnsiTheme="minorBidi"/>
          <w:lang w:bidi="en-US"/>
        </w:rPr>
      </w:pPr>
    </w:p>
    <w:p w14:paraId="76C5B800" w14:textId="77777777" w:rsidR="000B2038" w:rsidRDefault="000B2038" w:rsidP="0084112C">
      <w:pPr>
        <w:spacing w:line="360" w:lineRule="auto"/>
        <w:jc w:val="both"/>
        <w:rPr>
          <w:rFonts w:asciiTheme="minorBidi" w:hAnsiTheme="minorBidi"/>
          <w:lang w:bidi="en-US"/>
        </w:rPr>
      </w:pPr>
    </w:p>
    <w:p w14:paraId="6882FF8D" w14:textId="40FC677B" w:rsidR="00073B2A" w:rsidRPr="004E0A0D" w:rsidRDefault="00073B2A" w:rsidP="0084112C">
      <w:pPr>
        <w:spacing w:line="360" w:lineRule="auto"/>
        <w:jc w:val="both"/>
        <w:rPr>
          <w:rFonts w:asciiTheme="minorBidi" w:hAnsiTheme="minorBidi"/>
          <w:lang w:bidi="en-US"/>
        </w:rPr>
      </w:pPr>
      <w:r w:rsidRPr="004E0A0D">
        <w:rPr>
          <w:rFonts w:asciiTheme="minorBidi" w:hAnsiTheme="minorBidi"/>
          <w:lang w:bidi="en-US"/>
        </w:rPr>
        <w:t xml:space="preserve">Figure 10, showing the modeled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using the ‘general’ model, highlights the differences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among the species (</w:t>
      </w:r>
      <w:r w:rsidRPr="00CC0947">
        <w:rPr>
          <w:rFonts w:asciiTheme="minorBidi" w:hAnsiTheme="minorBidi"/>
          <w:i/>
          <w:iCs/>
          <w:lang w:bidi="en-US"/>
          <w:rPrChange w:id="819" w:author="David Helman" w:date="2025-06-09T14:09:00Z">
            <w:rPr>
              <w:rFonts w:asciiTheme="minorBidi" w:hAnsiTheme="minorBidi"/>
              <w:lang w:bidi="en-US"/>
            </w:rPr>
          </w:rPrChange>
        </w:rPr>
        <w:t>Pine</w:t>
      </w:r>
      <w:r w:rsidRPr="004E0A0D">
        <w:rPr>
          <w:rFonts w:asciiTheme="minorBidi" w:hAnsiTheme="minorBidi"/>
          <w:lang w:bidi="en-US"/>
        </w:rPr>
        <w:t xml:space="preserve"> with the lowest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most negative values, </w:t>
      </w:r>
      <w:r w:rsidRPr="00CC0947">
        <w:rPr>
          <w:rFonts w:asciiTheme="minorBidi" w:hAnsiTheme="minorBidi"/>
          <w:i/>
          <w:iCs/>
          <w:lang w:bidi="en-US"/>
          <w:rPrChange w:id="820" w:author="David Helman" w:date="2025-06-09T14:09:00Z">
            <w:rPr>
              <w:rFonts w:asciiTheme="minorBidi" w:hAnsiTheme="minorBidi"/>
              <w:lang w:bidi="en-US"/>
            </w:rPr>
          </w:rPrChange>
        </w:rPr>
        <w:t>Cypress</w:t>
      </w:r>
      <w:r w:rsidRPr="004E0A0D">
        <w:rPr>
          <w:rFonts w:asciiTheme="minorBidi" w:hAnsiTheme="minorBidi"/>
          <w:lang w:bidi="en-US"/>
        </w:rPr>
        <w:t xml:space="preserve"> with moderately negative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and </w:t>
      </w:r>
      <w:r w:rsidRPr="00CC0947">
        <w:rPr>
          <w:rFonts w:asciiTheme="minorBidi" w:hAnsiTheme="minorBidi"/>
          <w:i/>
          <w:iCs/>
          <w:lang w:bidi="en-US"/>
          <w:rPrChange w:id="821" w:author="David Helman" w:date="2025-06-09T14:09:00Z">
            <w:rPr>
              <w:rFonts w:asciiTheme="minorBidi" w:hAnsiTheme="minorBidi"/>
              <w:lang w:bidi="en-US"/>
            </w:rPr>
          </w:rPrChange>
        </w:rPr>
        <w:t>Carob</w:t>
      </w:r>
      <w:r w:rsidRPr="004E0A0D">
        <w:rPr>
          <w:rFonts w:asciiTheme="minorBidi" w:hAnsiTheme="minorBidi"/>
          <w:lang w:bidi="en-US"/>
        </w:rPr>
        <w:t xml:space="preserve"> with the least negative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values) and between the seasons (more negative values in September, at the end of the dry season, than in May, at the end of the rainy season). </w:t>
      </w:r>
    </w:p>
    <w:p w14:paraId="0492A8EE" w14:textId="5E6BA5C8" w:rsidR="00073B2A" w:rsidRPr="004E0A0D" w:rsidRDefault="00DA4E8B" w:rsidP="0084112C">
      <w:pPr>
        <w:spacing w:line="360" w:lineRule="auto"/>
        <w:jc w:val="both"/>
        <w:rPr>
          <w:rFonts w:asciiTheme="minorBidi" w:hAnsiTheme="minorBidi"/>
          <w:lang w:bidi="en-US"/>
        </w:rPr>
      </w:pPr>
      <w:r w:rsidRPr="004E0A0D">
        <w:rPr>
          <w:rFonts w:asciiTheme="minorBidi" w:hAnsiTheme="minorBidi"/>
          <w:noProof/>
        </w:rPr>
        <w:lastRenderedPageBreak/>
        <w:drawing>
          <wp:inline distT="0" distB="0" distL="0" distR="0" wp14:anchorId="5F13F006" wp14:editId="6CE31882">
            <wp:extent cx="5928610" cy="3778008"/>
            <wp:effectExtent l="0" t="0" r="2540"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231" cy="3782865"/>
                    </a:xfrm>
                    <a:prstGeom prst="rect">
                      <a:avLst/>
                    </a:prstGeom>
                    <a:noFill/>
                    <a:ln>
                      <a:noFill/>
                    </a:ln>
                  </pic:spPr>
                </pic:pic>
              </a:graphicData>
            </a:graphic>
          </wp:inline>
        </w:drawing>
      </w:r>
    </w:p>
    <w:p w14:paraId="09676ABC" w14:textId="6F7FD16B" w:rsidR="00073B2A" w:rsidRPr="005F4FC5" w:rsidRDefault="00073B2A" w:rsidP="0084112C">
      <w:pPr>
        <w:jc w:val="both"/>
        <w:rPr>
          <w:rFonts w:asciiTheme="minorBidi" w:hAnsiTheme="minorBidi"/>
          <w:sz w:val="21"/>
          <w:szCs w:val="21"/>
          <w:lang w:bidi="en-US"/>
        </w:rPr>
      </w:pPr>
      <w:r w:rsidRPr="005F4FC5">
        <w:rPr>
          <w:rFonts w:asciiTheme="minorBidi" w:hAnsiTheme="minorBidi"/>
          <w:b/>
          <w:sz w:val="21"/>
          <w:szCs w:val="21"/>
          <w:lang w:bidi="en-US"/>
        </w:rPr>
        <w:t xml:space="preserve">Figure 10. </w:t>
      </w:r>
      <m:oMath>
        <m:r>
          <w:rPr>
            <w:rFonts w:ascii="Cambria Math" w:hAnsi="Cambria Math"/>
            <w:sz w:val="21"/>
            <w:szCs w:val="21"/>
            <w:lang w:bidi="en-US"/>
          </w:rPr>
          <m:t>ψ</m:t>
        </m:r>
      </m:oMath>
      <w:r w:rsidRPr="005F4FC5">
        <w:rPr>
          <w:rFonts w:asciiTheme="minorBidi" w:hAnsiTheme="minorBidi"/>
          <w:sz w:val="21"/>
          <w:szCs w:val="21"/>
          <w:vertAlign w:val="subscript"/>
          <w:lang w:bidi="en-US"/>
        </w:rPr>
        <w:t>leaf</w:t>
      </w:r>
      <w:r w:rsidRPr="005F4FC5" w:rsidDel="00F76635">
        <w:rPr>
          <w:rFonts w:asciiTheme="minorBidi" w:hAnsiTheme="minorBidi"/>
          <w:sz w:val="21"/>
          <w:szCs w:val="21"/>
          <w:lang w:bidi="en-US"/>
        </w:rPr>
        <w:t xml:space="preserve"> </w:t>
      </w:r>
      <w:r w:rsidRPr="005F4FC5">
        <w:rPr>
          <w:rFonts w:asciiTheme="minorBidi" w:hAnsiTheme="minorBidi"/>
          <w:sz w:val="21"/>
          <w:szCs w:val="21"/>
          <w:lang w:bidi="en-US"/>
        </w:rPr>
        <w:t>map generated using the ‘general’ model and drone images acquired on two dates, one at the end of the dry season (September) and another at the end of the wet season (May).</w:t>
      </w:r>
    </w:p>
    <w:p w14:paraId="18526A62" w14:textId="1E6405AB" w:rsidR="00073B2A" w:rsidRPr="004E0A0D" w:rsidRDefault="00073B2A" w:rsidP="0084112C">
      <w:pPr>
        <w:spacing w:line="360" w:lineRule="auto"/>
        <w:jc w:val="both"/>
        <w:rPr>
          <w:rFonts w:asciiTheme="minorBidi" w:hAnsiTheme="minorBidi"/>
        </w:rPr>
      </w:pPr>
    </w:p>
    <w:p w14:paraId="65883990" w14:textId="77797475" w:rsidR="00A60271" w:rsidRPr="004E0A0D" w:rsidRDefault="00A60271" w:rsidP="0084112C">
      <w:pPr>
        <w:spacing w:after="120" w:line="360" w:lineRule="auto"/>
        <w:jc w:val="both"/>
        <w:rPr>
          <w:rFonts w:asciiTheme="minorBidi" w:hAnsiTheme="minorBidi"/>
          <w:b/>
          <w:bCs/>
        </w:rPr>
      </w:pPr>
      <w:r w:rsidRPr="004E0A0D">
        <w:rPr>
          <w:rFonts w:asciiTheme="minorBidi" w:hAnsiTheme="minorBidi"/>
        </w:rPr>
        <w:t>Fig</w:t>
      </w:r>
      <w:r w:rsidR="00DD0B07" w:rsidRPr="004E0A0D">
        <w:rPr>
          <w:rFonts w:asciiTheme="minorBidi" w:hAnsiTheme="minorBidi"/>
        </w:rPr>
        <w:t>ure</w:t>
      </w:r>
      <w:r w:rsidRPr="004E0A0D">
        <w:rPr>
          <w:rFonts w:asciiTheme="minorBidi" w:hAnsiTheme="minorBidi"/>
        </w:rPr>
        <w:t xml:space="preserve"> 11 presents the predicted </w:t>
      </w:r>
      <w:r w:rsidRPr="004E0A0D">
        <w:rPr>
          <w:rStyle w:val="vlist-s"/>
          <w:rFonts w:asciiTheme="minorBidi" w:hAnsiTheme="minorBidi"/>
        </w:rPr>
        <w:t>​</w:t>
      </w:r>
      <w:r w:rsidRPr="004E0A0D">
        <w:rPr>
          <w:rFonts w:asciiTheme="minorBidi" w:hAnsiTheme="minorBidi"/>
          <w:i/>
          <w:lang w:bidi="en-US"/>
        </w:rPr>
        <w:t xml:space="preser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rPr>
        <w:t xml:space="preserve"> values for the </w:t>
      </w:r>
      <w:del w:id="822" w:author="David Helman" w:date="2025-06-09T14:10:00Z">
        <w:r w:rsidRPr="004E0A0D" w:rsidDel="00CC0947">
          <w:rPr>
            <w:rFonts w:asciiTheme="minorBidi" w:hAnsiTheme="minorBidi"/>
          </w:rPr>
          <w:delText xml:space="preserve">area </w:delText>
        </w:r>
      </w:del>
      <w:ins w:id="823" w:author="David Helman" w:date="2025-06-09T14:10:00Z">
        <w:r w:rsidR="00CC0947">
          <w:rPr>
            <w:rFonts w:asciiTheme="minorBidi" w:hAnsiTheme="minorBidi"/>
          </w:rPr>
          <w:t>region</w:t>
        </w:r>
        <w:r w:rsidR="00CC0947" w:rsidRPr="004E0A0D">
          <w:rPr>
            <w:rFonts w:asciiTheme="minorBidi" w:hAnsiTheme="minorBidi"/>
          </w:rPr>
          <w:t xml:space="preserve"> </w:t>
        </w:r>
      </w:ins>
      <w:r w:rsidRPr="004E0A0D">
        <w:rPr>
          <w:rFonts w:asciiTheme="minorBidi" w:hAnsiTheme="minorBidi"/>
        </w:rPr>
        <w:t xml:space="preserve">surrounding the study site (Yishi Forest), derived using the general model applied to satellite imagery. Due to the absence of a satellite sensor with the exact spectral bands required for the model at high spatial resolution, the prediction was performed using the closest available alternative—bands 11 and 8 (861 nm and 702 nm, respectively) from the </w:t>
      </w:r>
      <w:bookmarkStart w:id="824" w:name="OLE_LINK20"/>
      <w:proofErr w:type="spellStart"/>
      <w:r w:rsidRPr="00CC0947">
        <w:rPr>
          <w:rFonts w:asciiTheme="minorBidi" w:hAnsiTheme="minorBidi"/>
          <w:i/>
          <w:iCs/>
          <w:rPrChange w:id="825" w:author="David Helman" w:date="2025-06-09T14:10:00Z">
            <w:rPr>
              <w:rFonts w:asciiTheme="minorBidi" w:hAnsiTheme="minorBidi"/>
            </w:rPr>
          </w:rPrChange>
        </w:rPr>
        <w:t>VENμS</w:t>
      </w:r>
      <w:proofErr w:type="spellEnd"/>
      <w:r w:rsidRPr="004E0A0D">
        <w:rPr>
          <w:rFonts w:asciiTheme="minorBidi" w:hAnsiTheme="minorBidi"/>
        </w:rPr>
        <w:t xml:space="preserve"> satellite</w:t>
      </w:r>
      <w:bookmarkEnd w:id="824"/>
      <w:r w:rsidRPr="004E0A0D">
        <w:rPr>
          <w:rFonts w:asciiTheme="minorBidi" w:hAnsiTheme="minorBidi"/>
        </w:rPr>
        <w:t xml:space="preserve">, which provides a spatial resolution of </w:t>
      </w:r>
      <w:del w:id="826" w:author="David Helman" w:date="2025-06-09T14:12:00Z">
        <w:r w:rsidRPr="004E0A0D" w:rsidDel="00CC0947">
          <w:rPr>
            <w:rFonts w:asciiTheme="minorBidi" w:hAnsiTheme="minorBidi"/>
          </w:rPr>
          <w:delText xml:space="preserve">4 </w:delText>
        </w:r>
      </w:del>
      <w:ins w:id="827" w:author="David Helman" w:date="2025-06-09T14:12:00Z">
        <w:r w:rsidR="00CC0947">
          <w:rPr>
            <w:rFonts w:asciiTheme="minorBidi" w:hAnsiTheme="minorBidi"/>
          </w:rPr>
          <w:t>5</w:t>
        </w:r>
        <w:r w:rsidR="00CC0947" w:rsidRPr="004E0A0D">
          <w:rPr>
            <w:rFonts w:asciiTheme="minorBidi" w:hAnsiTheme="minorBidi"/>
          </w:rPr>
          <w:t xml:space="preserve"> </w:t>
        </w:r>
      </w:ins>
      <w:r w:rsidRPr="004E0A0D">
        <w:rPr>
          <w:rFonts w:asciiTheme="minorBidi" w:hAnsiTheme="minorBidi"/>
        </w:rPr>
        <w:t>meters</w:t>
      </w:r>
      <w:r w:rsidR="009E0B93" w:rsidRPr="004E0A0D">
        <w:rPr>
          <w:rFonts w:asciiTheme="minorBidi" w:hAnsiTheme="minorBidi"/>
        </w:rPr>
        <w:t xml:space="preserve"> (</w:t>
      </w:r>
      <w:bookmarkStart w:id="828" w:name="OLE_LINK21"/>
      <w:proofErr w:type="spellStart"/>
      <w:r w:rsidR="009E0B93" w:rsidRPr="00CC0947">
        <w:rPr>
          <w:rFonts w:asciiTheme="minorBidi" w:hAnsiTheme="minorBidi"/>
          <w:i/>
          <w:iCs/>
          <w:rPrChange w:id="829" w:author="David Helman" w:date="2025-06-09T14:10:00Z">
            <w:rPr>
              <w:rFonts w:asciiTheme="minorBidi" w:hAnsiTheme="minorBidi"/>
            </w:rPr>
          </w:rPrChange>
        </w:rPr>
        <w:t>VENμS</w:t>
      </w:r>
      <w:proofErr w:type="spellEnd"/>
      <w:r w:rsidR="009E0B93" w:rsidRPr="004E0A0D">
        <w:rPr>
          <w:rFonts w:asciiTheme="minorBidi" w:hAnsiTheme="minorBidi"/>
        </w:rPr>
        <w:t xml:space="preserve"> </w:t>
      </w:r>
      <w:bookmarkEnd w:id="828"/>
      <w:r w:rsidR="009E0B93" w:rsidRPr="004E0A0D">
        <w:rPr>
          <w:rFonts w:asciiTheme="minorBidi" w:hAnsiTheme="minorBidi"/>
        </w:rPr>
        <w:t>data site)</w:t>
      </w:r>
      <w:r w:rsidRPr="004E0A0D">
        <w:rPr>
          <w:rFonts w:asciiTheme="minorBidi" w:hAnsiTheme="minorBidi"/>
        </w:rPr>
        <w:t>.</w:t>
      </w:r>
    </w:p>
    <w:p w14:paraId="5421034B" w14:textId="77777777" w:rsidR="004E0A0D" w:rsidRDefault="000B1822" w:rsidP="0084112C">
      <w:pPr>
        <w:spacing w:line="360" w:lineRule="auto"/>
        <w:ind w:firstLine="142"/>
        <w:jc w:val="both"/>
        <w:rPr>
          <w:rFonts w:asciiTheme="minorBidi" w:hAnsiTheme="minorBidi"/>
          <w:b/>
          <w:bCs/>
        </w:rPr>
      </w:pPr>
      <w:r w:rsidRPr="004E0A0D">
        <w:rPr>
          <w:rFonts w:asciiTheme="minorBidi" w:hAnsiTheme="minorBidi"/>
          <w:noProof/>
        </w:rPr>
        <w:drawing>
          <wp:inline distT="0" distB="0" distL="0" distR="0" wp14:anchorId="0DAD82C9" wp14:editId="575662D2">
            <wp:extent cx="5873704" cy="2465881"/>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83494" cy="2469991"/>
                    </a:xfrm>
                    <a:prstGeom prst="rect">
                      <a:avLst/>
                    </a:prstGeom>
                  </pic:spPr>
                </pic:pic>
              </a:graphicData>
            </a:graphic>
          </wp:inline>
        </w:drawing>
      </w:r>
      <w:r w:rsidR="00DA4E8B" w:rsidRPr="004E0A0D">
        <w:rPr>
          <w:rFonts w:asciiTheme="minorBidi" w:hAnsiTheme="minorBidi"/>
          <w:b/>
          <w:bCs/>
        </w:rPr>
        <w:t xml:space="preserve"> </w:t>
      </w:r>
    </w:p>
    <w:p w14:paraId="74B32675" w14:textId="21CD0CAE" w:rsidR="006A6BC9" w:rsidRPr="004E0A0D" w:rsidRDefault="00DD0B07" w:rsidP="0084112C">
      <w:pPr>
        <w:jc w:val="both"/>
        <w:rPr>
          <w:rFonts w:asciiTheme="minorBidi" w:hAnsiTheme="minorBidi"/>
        </w:rPr>
      </w:pPr>
      <w:r w:rsidRPr="005F4FC5">
        <w:rPr>
          <w:rFonts w:asciiTheme="minorBidi" w:hAnsiTheme="minorBidi"/>
          <w:b/>
          <w:bCs/>
          <w:sz w:val="21"/>
          <w:szCs w:val="21"/>
        </w:rPr>
        <w:t xml:space="preserve">Figure </w:t>
      </w:r>
      <w:r w:rsidR="00DA4E8B" w:rsidRPr="005F4FC5">
        <w:rPr>
          <w:rFonts w:asciiTheme="minorBidi" w:hAnsiTheme="minorBidi"/>
          <w:b/>
          <w:bCs/>
          <w:sz w:val="21"/>
          <w:szCs w:val="21"/>
        </w:rPr>
        <w:t xml:space="preserve">11. </w:t>
      </w:r>
      <w:r w:rsidR="00A60271" w:rsidRPr="005F4FC5">
        <w:rPr>
          <w:rFonts w:asciiTheme="minorBidi" w:hAnsiTheme="minorBidi"/>
          <w:sz w:val="21"/>
          <w:szCs w:val="21"/>
        </w:rPr>
        <w:t xml:space="preserve">Predicted </w:t>
      </w:r>
      <m:oMath>
        <m:r>
          <w:rPr>
            <w:rFonts w:ascii="Cambria Math" w:hAnsi="Cambria Math"/>
            <w:sz w:val="21"/>
            <w:szCs w:val="21"/>
            <w:lang w:bidi="en-US"/>
          </w:rPr>
          <m:t>ψ</m:t>
        </m:r>
      </m:oMath>
      <w:r w:rsidR="00A60271" w:rsidRPr="005F4FC5">
        <w:rPr>
          <w:rFonts w:asciiTheme="minorBidi" w:hAnsiTheme="minorBidi"/>
          <w:sz w:val="21"/>
          <w:szCs w:val="21"/>
          <w:vertAlign w:val="subscript"/>
          <w:lang w:bidi="en-US"/>
        </w:rPr>
        <w:t>leaf</w:t>
      </w:r>
      <w:r w:rsidR="00A60271" w:rsidRPr="005F4FC5">
        <w:rPr>
          <w:rFonts w:asciiTheme="minorBidi" w:hAnsiTheme="minorBidi"/>
          <w:sz w:val="21"/>
          <w:szCs w:val="21"/>
        </w:rPr>
        <w:t xml:space="preserve"> values in Yishi Forest based on </w:t>
      </w:r>
      <w:proofErr w:type="spellStart"/>
      <w:ins w:id="830" w:author="David Helman" w:date="2025-06-09T14:12:00Z">
        <w:r w:rsidR="00CC0947" w:rsidRPr="00CC0947">
          <w:rPr>
            <w:rFonts w:asciiTheme="minorBidi" w:hAnsiTheme="minorBidi"/>
            <w:i/>
            <w:iCs/>
            <w:sz w:val="21"/>
            <w:szCs w:val="21"/>
          </w:rPr>
          <w:t>VENμS</w:t>
        </w:r>
        <w:proofErr w:type="spellEnd"/>
        <w:r w:rsidR="00CC0947" w:rsidRPr="00CC0947">
          <w:rPr>
            <w:rFonts w:asciiTheme="minorBidi" w:hAnsiTheme="minorBidi"/>
            <w:sz w:val="21"/>
            <w:szCs w:val="21"/>
          </w:rPr>
          <w:t xml:space="preserve"> </w:t>
        </w:r>
      </w:ins>
      <w:r w:rsidR="00A60271" w:rsidRPr="005F4FC5">
        <w:rPr>
          <w:rFonts w:asciiTheme="minorBidi" w:hAnsiTheme="minorBidi"/>
          <w:sz w:val="21"/>
          <w:szCs w:val="21"/>
        </w:rPr>
        <w:t xml:space="preserve">satellite imagery acquired in October 2022: (a) RGB composite image and (b) modeled </w:t>
      </w:r>
      <m:oMath>
        <m:r>
          <w:rPr>
            <w:rFonts w:ascii="Cambria Math" w:hAnsi="Cambria Math"/>
            <w:sz w:val="21"/>
            <w:szCs w:val="21"/>
            <w:lang w:bidi="en-US"/>
          </w:rPr>
          <m:t>ψ</m:t>
        </m:r>
      </m:oMath>
      <w:r w:rsidR="00A60271" w:rsidRPr="005F4FC5">
        <w:rPr>
          <w:rFonts w:asciiTheme="minorBidi" w:hAnsiTheme="minorBidi"/>
          <w:sz w:val="21"/>
          <w:szCs w:val="21"/>
          <w:vertAlign w:val="subscript"/>
          <w:lang w:bidi="en-US"/>
        </w:rPr>
        <w:t>leaf</w:t>
      </w:r>
      <w:r w:rsidR="00A60271" w:rsidRPr="005F4FC5">
        <w:rPr>
          <w:rFonts w:asciiTheme="minorBidi" w:hAnsiTheme="minorBidi"/>
          <w:sz w:val="21"/>
          <w:szCs w:val="21"/>
        </w:rPr>
        <w:t xml:space="preserve"> </w:t>
      </w:r>
      <w:r w:rsidR="00A60271" w:rsidRPr="005F4FC5">
        <w:rPr>
          <w:rStyle w:val="vlist-s"/>
          <w:rFonts w:asciiTheme="minorBidi" w:hAnsiTheme="minorBidi"/>
          <w:sz w:val="21"/>
          <w:szCs w:val="21"/>
        </w:rPr>
        <w:t>​</w:t>
      </w:r>
      <w:r w:rsidR="00A60271" w:rsidRPr="005F4FC5">
        <w:rPr>
          <w:rFonts w:asciiTheme="minorBidi" w:hAnsiTheme="minorBidi"/>
          <w:sz w:val="21"/>
          <w:szCs w:val="21"/>
        </w:rPr>
        <w:t xml:space="preserve"> values.</w:t>
      </w:r>
    </w:p>
    <w:p w14:paraId="19A99FC0" w14:textId="30B10552" w:rsidR="006B15A0" w:rsidRPr="00F6427D" w:rsidRDefault="00DC44AD">
      <w:pPr>
        <w:pStyle w:val="1"/>
        <w:rPr>
          <w:rtl/>
          <w:lang w:bidi="en-US"/>
        </w:rPr>
        <w:pPrChange w:id="831" w:author="fishman netanel" w:date="2025-06-10T15:01:00Z">
          <w:pPr>
            <w:spacing w:after="160" w:line="259" w:lineRule="auto"/>
            <w:jc w:val="both"/>
          </w:pPr>
        </w:pPrChange>
      </w:pPr>
      <w:r w:rsidRPr="00F6427D">
        <w:rPr>
          <w:lang w:bidi="en-US"/>
        </w:rPr>
        <w:br w:type="page"/>
      </w:r>
      <w:bookmarkStart w:id="832" w:name="_Toc200519677"/>
      <w:r w:rsidR="006B15A0" w:rsidRPr="00F6427D">
        <w:rPr>
          <w:lang w:bidi="en-US"/>
        </w:rPr>
        <w:lastRenderedPageBreak/>
        <w:t>5. Discussion</w:t>
      </w:r>
      <w:bookmarkEnd w:id="832"/>
    </w:p>
    <w:p w14:paraId="1B6239FB" w14:textId="38382548"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This study explored the use of hyperspectral imaging and machine learning models to estimate leaf water potential (</w:t>
      </w:r>
      <w:bookmarkStart w:id="833" w:name="_Hlk173953371"/>
      <m:oMath>
        <m:r>
          <w:rPr>
            <w:rFonts w:ascii="Cambria Math" w:hAnsi="Cambria Math"/>
            <w:lang w:bidi="en-US"/>
          </w:rPr>
          <m:t>ψ</m:t>
        </m:r>
      </m:oMath>
      <w:r w:rsidRPr="004E0A0D">
        <w:rPr>
          <w:rFonts w:asciiTheme="minorBidi" w:hAnsiTheme="minorBidi"/>
          <w:vertAlign w:val="subscript"/>
          <w:lang w:bidi="en-US"/>
        </w:rPr>
        <w:t>leaf</w:t>
      </w:r>
      <w:bookmarkEnd w:id="833"/>
      <w:r w:rsidRPr="004E0A0D">
        <w:rPr>
          <w:rFonts w:asciiTheme="minorBidi" w:hAnsiTheme="minorBidi"/>
          <w:lang w:bidi="en-US"/>
        </w:rPr>
        <w:t>) in a mixed Mediterranean forest</w:t>
      </w:r>
      <w:del w:id="834" w:author="David Helman" w:date="2025-06-09T14:14:00Z">
        <w:r w:rsidRPr="004E0A0D" w:rsidDel="001A781A">
          <w:rPr>
            <w:rFonts w:asciiTheme="minorBidi" w:hAnsiTheme="minorBidi"/>
            <w:lang w:bidi="en-US"/>
          </w:rPr>
          <w:delText xml:space="preserve"> at</w:delText>
        </w:r>
      </w:del>
      <w:ins w:id="835" w:author="David Helman" w:date="2025-06-09T14:14:00Z">
        <w:r w:rsidR="001A781A">
          <w:rPr>
            <w:rFonts w:asciiTheme="minorBidi" w:hAnsiTheme="minorBidi"/>
            <w:lang w:bidi="en-US"/>
          </w:rPr>
          <w:t>,</w:t>
        </w:r>
      </w:ins>
      <w:r w:rsidRPr="004E0A0D">
        <w:rPr>
          <w:rFonts w:asciiTheme="minorBidi" w:hAnsiTheme="minorBidi"/>
          <w:lang w:bidi="en-US"/>
        </w:rPr>
        <w:t xml:space="preserve"> </w:t>
      </w:r>
      <w:del w:id="836" w:author="David Helman" w:date="2025-06-09T14:13:00Z">
        <w:r w:rsidRPr="004E0A0D" w:rsidDel="001A781A">
          <w:rPr>
            <w:rFonts w:asciiTheme="minorBidi" w:hAnsiTheme="minorBidi"/>
            <w:lang w:bidi="en-US"/>
          </w:rPr>
          <w:delText xml:space="preserve">a </w:delText>
        </w:r>
      </w:del>
      <w:del w:id="837" w:author="David Helman" w:date="2025-06-09T14:15:00Z">
        <w:r w:rsidRPr="004E0A0D" w:rsidDel="001A781A">
          <w:rPr>
            <w:rFonts w:asciiTheme="minorBidi" w:hAnsiTheme="minorBidi"/>
            <w:lang w:bidi="en-US"/>
          </w:rPr>
          <w:delText xml:space="preserve">high spatial resolution using drone imagery. </w:delText>
        </w:r>
      </w:del>
      <w:del w:id="838" w:author="David Helman" w:date="2025-06-09T14:13:00Z">
        <w:r w:rsidRPr="004E0A0D" w:rsidDel="001A781A">
          <w:rPr>
            <w:rFonts w:asciiTheme="minorBidi" w:hAnsiTheme="minorBidi"/>
            <w:lang w:bidi="en-US"/>
          </w:rPr>
          <w:delText>We s</w:delText>
        </w:r>
      </w:del>
      <w:ins w:id="839" w:author="David Helman" w:date="2025-06-09T14:15:00Z">
        <w:r w:rsidR="001A781A">
          <w:rPr>
            <w:rFonts w:asciiTheme="minorBidi" w:hAnsiTheme="minorBidi"/>
            <w:lang w:bidi="en-US"/>
          </w:rPr>
          <w:t>s</w:t>
        </w:r>
      </w:ins>
      <w:r w:rsidRPr="004E0A0D">
        <w:rPr>
          <w:rFonts w:asciiTheme="minorBidi" w:hAnsiTheme="minorBidi"/>
          <w:lang w:bidi="en-US"/>
        </w:rPr>
        <w:t>pecifically</w:t>
      </w:r>
      <w:ins w:id="840" w:author="David Helman" w:date="2025-06-09T14:13:00Z">
        <w:r w:rsidR="001A781A">
          <w:rPr>
            <w:rFonts w:asciiTheme="minorBidi" w:hAnsiTheme="minorBidi"/>
            <w:lang w:bidi="en-US"/>
          </w:rPr>
          <w:t xml:space="preserve"> </w:t>
        </w:r>
      </w:ins>
      <w:del w:id="841" w:author="David Helman" w:date="2025-06-09T14:15:00Z">
        <w:r w:rsidRPr="004E0A0D" w:rsidDel="001A781A">
          <w:rPr>
            <w:rFonts w:asciiTheme="minorBidi" w:hAnsiTheme="minorBidi"/>
            <w:lang w:bidi="en-US"/>
          </w:rPr>
          <w:delText xml:space="preserve"> </w:delText>
        </w:r>
      </w:del>
      <w:r w:rsidRPr="004E0A0D">
        <w:rPr>
          <w:rFonts w:asciiTheme="minorBidi" w:hAnsiTheme="minorBidi"/>
          <w:lang w:bidi="en-US"/>
        </w:rPr>
        <w:t>hypothesiz</w:t>
      </w:r>
      <w:del w:id="842" w:author="David Helman" w:date="2025-06-09T14:14:00Z">
        <w:r w:rsidRPr="004E0A0D" w:rsidDel="001A781A">
          <w:rPr>
            <w:rFonts w:asciiTheme="minorBidi" w:hAnsiTheme="minorBidi"/>
            <w:lang w:bidi="en-US"/>
          </w:rPr>
          <w:delText>ed</w:delText>
        </w:r>
      </w:del>
      <w:ins w:id="843" w:author="David Helman" w:date="2025-06-09T14:14:00Z">
        <w:r w:rsidR="001A781A">
          <w:rPr>
            <w:rFonts w:asciiTheme="minorBidi" w:hAnsiTheme="minorBidi"/>
            <w:lang w:bidi="en-US"/>
          </w:rPr>
          <w:t>ing</w:t>
        </w:r>
      </w:ins>
      <w:r w:rsidRPr="004E0A0D">
        <w:rPr>
          <w:rFonts w:asciiTheme="minorBidi" w:hAnsiTheme="minorBidi"/>
          <w:lang w:bidi="en-US"/>
        </w:rPr>
        <w:t xml:space="preserve"> that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would be easier to model from the spectral data for species with a broader range of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values. This proved </w:t>
      </w:r>
      <w:ins w:id="844" w:author="David Helman" w:date="2025-06-09T14:13:00Z">
        <w:r w:rsidR="00CC0947" w:rsidRPr="00CC0947">
          <w:rPr>
            <w:rFonts w:asciiTheme="minorBidi" w:hAnsiTheme="minorBidi"/>
            <w:lang w:bidi="en-US"/>
          </w:rPr>
          <w:t xml:space="preserve">true, as most models were significantly better for </w:t>
        </w:r>
        <w:r w:rsidR="00CC0947" w:rsidRPr="00CC0947">
          <w:rPr>
            <w:rFonts w:asciiTheme="minorBidi" w:hAnsiTheme="minorBidi"/>
            <w:i/>
            <w:iCs/>
            <w:lang w:bidi="en-US"/>
            <w:rPrChange w:id="845" w:author="David Helman" w:date="2025-06-09T14:13:00Z">
              <w:rPr>
                <w:rFonts w:asciiTheme="minorBidi" w:hAnsiTheme="minorBidi"/>
                <w:lang w:bidi="en-US"/>
              </w:rPr>
            </w:rPrChange>
          </w:rPr>
          <w:t>Cypress</w:t>
        </w:r>
        <w:r w:rsidR="00CC0947" w:rsidRPr="00CC0947">
          <w:rPr>
            <w:rFonts w:asciiTheme="minorBidi" w:hAnsiTheme="minorBidi"/>
            <w:lang w:bidi="en-US"/>
          </w:rPr>
          <w:t xml:space="preserve"> and </w:t>
        </w:r>
        <w:r w:rsidR="00CC0947" w:rsidRPr="00CC0947">
          <w:rPr>
            <w:rFonts w:asciiTheme="minorBidi" w:hAnsiTheme="minorBidi"/>
            <w:i/>
            <w:iCs/>
            <w:lang w:bidi="en-US"/>
            <w:rPrChange w:id="846" w:author="David Helman" w:date="2025-06-09T14:13:00Z">
              <w:rPr>
                <w:rFonts w:asciiTheme="minorBidi" w:hAnsiTheme="minorBidi"/>
                <w:lang w:bidi="en-US"/>
              </w:rPr>
            </w:rPrChange>
          </w:rPr>
          <w:t>Pistacia</w:t>
        </w:r>
        <w:r w:rsidR="00CC0947" w:rsidRPr="00CC0947">
          <w:rPr>
            <w:rFonts w:asciiTheme="minorBidi" w:hAnsiTheme="minorBidi"/>
            <w:lang w:bidi="en-US"/>
          </w:rPr>
          <w:t xml:space="preserve">, which exhibited a more comprehensive range of </w:t>
        </w:r>
      </w:ins>
      <m:oMath>
        <m:r>
          <w:ins w:id="847" w:author="David Helman" w:date="2025-06-09T14:13:00Z">
            <w:rPr>
              <w:rFonts w:ascii="Cambria Math" w:hAnsi="Cambria Math"/>
              <w:lang w:bidi="en-US"/>
            </w:rPr>
            <m:t>ψ</m:t>
          </w:ins>
        </m:r>
      </m:oMath>
      <w:ins w:id="848" w:author="David Helman" w:date="2025-06-09T14:13:00Z">
        <w:r w:rsidR="00CC0947" w:rsidRPr="004E0A0D">
          <w:rPr>
            <w:rFonts w:asciiTheme="minorBidi" w:hAnsiTheme="minorBidi"/>
            <w:vertAlign w:val="subscript"/>
            <w:lang w:bidi="en-US"/>
          </w:rPr>
          <w:t>leaf</w:t>
        </w:r>
        <w:r w:rsidR="00CC0947" w:rsidRPr="00CC0947">
          <w:rPr>
            <w:rFonts w:asciiTheme="minorBidi" w:hAnsiTheme="minorBidi"/>
            <w:lang w:bidi="en-US"/>
          </w:rPr>
          <w:t xml:space="preserve"> values throughout</w:t>
        </w:r>
      </w:ins>
      <w:del w:id="849" w:author="David Helman" w:date="2025-06-09T14:13:00Z">
        <w:r w:rsidRPr="004E0A0D" w:rsidDel="00CC0947">
          <w:rPr>
            <w:rFonts w:asciiTheme="minorBidi" w:hAnsiTheme="minorBidi"/>
            <w:lang w:bidi="en-US"/>
          </w:rPr>
          <w:delText xml:space="preserve">true since most models were much better for Cypress and Pistacia, which showed a more comprehensive range of </w:delText>
        </w:r>
      </w:del>
      <m:oMath>
        <m:r>
          <w:del w:id="850" w:author="David Helman" w:date="2025-06-09T14:13:00Z">
            <w:rPr>
              <w:rFonts w:ascii="Cambria Math" w:hAnsi="Cambria Math"/>
              <w:lang w:bidi="en-US"/>
            </w:rPr>
            <m:t>ψ</m:t>
          </w:del>
        </m:r>
      </m:oMath>
      <w:del w:id="851" w:author="David Helman" w:date="2025-06-09T14:13:00Z">
        <w:r w:rsidRPr="004E0A0D" w:rsidDel="00CC0947">
          <w:rPr>
            <w:rFonts w:asciiTheme="minorBidi" w:hAnsiTheme="minorBidi"/>
            <w:vertAlign w:val="subscript"/>
            <w:lang w:bidi="en-US"/>
          </w:rPr>
          <w:delText>leaf</w:delText>
        </w:r>
        <w:r w:rsidRPr="004E0A0D" w:rsidDel="00CC0947">
          <w:rPr>
            <w:rFonts w:asciiTheme="minorBidi" w:hAnsiTheme="minorBidi"/>
            <w:lang w:bidi="en-US"/>
          </w:rPr>
          <w:delText xml:space="preserve"> values along</w:delText>
        </w:r>
      </w:del>
      <w:r w:rsidRPr="004E0A0D">
        <w:rPr>
          <w:rFonts w:asciiTheme="minorBidi" w:hAnsiTheme="minorBidi"/>
          <w:lang w:bidi="en-US"/>
        </w:rPr>
        <w:t xml:space="preserve"> the season than the other species. </w:t>
      </w:r>
      <w:del w:id="852" w:author="David Helman" w:date="2025-06-09T14:15:00Z">
        <w:r w:rsidRPr="004E0A0D" w:rsidDel="001A781A">
          <w:rPr>
            <w:rFonts w:asciiTheme="minorBidi" w:hAnsiTheme="minorBidi"/>
            <w:lang w:bidi="en-US"/>
          </w:rPr>
          <w:delText xml:space="preserve">We </w:delText>
        </w:r>
      </w:del>
      <w:ins w:id="853" w:author="David Helman" w:date="2025-06-09T14:15:00Z">
        <w:r w:rsidR="001A781A">
          <w:rPr>
            <w:rFonts w:asciiTheme="minorBidi" w:hAnsiTheme="minorBidi"/>
            <w:lang w:bidi="en-US"/>
          </w:rPr>
          <w:t>It was</w:t>
        </w:r>
        <w:r w:rsidR="001A781A" w:rsidRPr="004E0A0D">
          <w:rPr>
            <w:rFonts w:asciiTheme="minorBidi" w:hAnsiTheme="minorBidi"/>
            <w:lang w:bidi="en-US"/>
          </w:rPr>
          <w:t xml:space="preserve"> </w:t>
        </w:r>
      </w:ins>
      <w:r w:rsidRPr="004E0A0D">
        <w:rPr>
          <w:rFonts w:asciiTheme="minorBidi" w:hAnsiTheme="minorBidi"/>
          <w:lang w:bidi="en-US"/>
        </w:rPr>
        <w:t xml:space="preserve">also hypothesized that machine learning algorithms should significantly enhance the ability to predict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compared to simple linear regression models using spectral indices, specifically the non-linear models that account for more complex relationships. Indeed, </w:t>
      </w:r>
      <w:del w:id="854" w:author="David Helman" w:date="2025-06-09T14:16:00Z">
        <w:r w:rsidRPr="004E0A0D" w:rsidDel="001A781A">
          <w:rPr>
            <w:rFonts w:asciiTheme="minorBidi" w:hAnsiTheme="minorBidi"/>
            <w:lang w:bidi="en-US"/>
          </w:rPr>
          <w:delText xml:space="preserve">our </w:delText>
        </w:r>
      </w:del>
      <w:r w:rsidRPr="004E0A0D">
        <w:rPr>
          <w:rFonts w:asciiTheme="minorBidi" w:hAnsiTheme="minorBidi"/>
          <w:lang w:bidi="en-US"/>
        </w:rPr>
        <w:t xml:space="preserve">findings </w:t>
      </w:r>
      <w:ins w:id="855" w:author="David Helman" w:date="2025-06-09T14:16:00Z">
        <w:r w:rsidR="001A781A">
          <w:rPr>
            <w:rFonts w:asciiTheme="minorBidi" w:hAnsiTheme="minorBidi"/>
            <w:lang w:bidi="en-US"/>
          </w:rPr>
          <w:t xml:space="preserve">from this study </w:t>
        </w:r>
      </w:ins>
      <w:r w:rsidRPr="004E0A0D">
        <w:rPr>
          <w:rFonts w:asciiTheme="minorBidi" w:hAnsiTheme="minorBidi"/>
          <w:lang w:bidi="en-US"/>
        </w:rPr>
        <w:t xml:space="preserve">show that the SVM model was slightly superior to the simpler regression models using the spectral indices </w:t>
      </w:r>
      <w:r w:rsidRPr="004E0A0D">
        <w:rPr>
          <w:rFonts w:asciiTheme="minorBidi" w:hAnsiTheme="minorBidi"/>
        </w:rPr>
        <w:t>(Table 2 and Table 4)</w:t>
      </w:r>
      <w:r w:rsidRPr="004E0A0D">
        <w:rPr>
          <w:rFonts w:asciiTheme="minorBidi" w:hAnsiTheme="minorBidi"/>
          <w:lang w:bidi="en-US"/>
        </w:rPr>
        <w:t xml:space="preserve">. However, except for </w:t>
      </w:r>
      <w:r w:rsidRPr="001A781A">
        <w:rPr>
          <w:rFonts w:asciiTheme="minorBidi" w:hAnsiTheme="minorBidi"/>
          <w:i/>
          <w:iCs/>
          <w:lang w:bidi="en-US"/>
          <w:rPrChange w:id="856" w:author="David Helman" w:date="2025-06-09T14:17:00Z">
            <w:rPr>
              <w:rFonts w:asciiTheme="minorBidi" w:hAnsiTheme="minorBidi"/>
              <w:lang w:bidi="en-US"/>
            </w:rPr>
          </w:rPrChange>
        </w:rPr>
        <w:t>Cypress</w:t>
      </w:r>
      <w:r w:rsidRPr="004E0A0D">
        <w:rPr>
          <w:rFonts w:asciiTheme="minorBidi" w:hAnsiTheme="minorBidi"/>
          <w:lang w:bidi="en-US"/>
        </w:rPr>
        <w:t xml:space="preserve"> and </w:t>
      </w:r>
      <w:r w:rsidRPr="001A781A">
        <w:rPr>
          <w:rFonts w:asciiTheme="minorBidi" w:hAnsiTheme="minorBidi"/>
          <w:i/>
          <w:iCs/>
          <w:lang w:bidi="en-US"/>
          <w:rPrChange w:id="857" w:author="David Helman" w:date="2025-06-09T14:17:00Z">
            <w:rPr>
              <w:rFonts w:asciiTheme="minorBidi" w:hAnsiTheme="minorBidi"/>
              <w:lang w:bidi="en-US"/>
            </w:rPr>
          </w:rPrChange>
        </w:rPr>
        <w:t>Pistacia</w:t>
      </w:r>
      <w:r w:rsidRPr="004E0A0D">
        <w:rPr>
          <w:rFonts w:asciiTheme="minorBidi" w:hAnsiTheme="minorBidi"/>
          <w:lang w:bidi="en-US"/>
        </w:rPr>
        <w:t xml:space="preserve">, SVM was not better than simple spectral indices in predicting </w:t>
      </w:r>
      <m:oMath>
        <m:r>
          <w:rPr>
            <w:rFonts w:ascii="Cambria Math" w:hAnsi="Cambria Math"/>
            <w:lang w:bidi="en-US"/>
          </w:rPr>
          <m:t>ψ</m:t>
        </m:r>
      </m:oMath>
      <w:r w:rsidRPr="004E0A0D">
        <w:rPr>
          <w:rFonts w:asciiTheme="minorBidi" w:hAnsiTheme="minorBidi"/>
          <w:vertAlign w:val="subscript"/>
          <w:lang w:bidi="en-US"/>
        </w:rPr>
        <w:t xml:space="preserve">leaf </w:t>
      </w:r>
      <w:r w:rsidRPr="004E0A0D">
        <w:rPr>
          <w:rFonts w:asciiTheme="minorBidi" w:hAnsiTheme="minorBidi"/>
        </w:rPr>
        <w:t>(Table 5)</w:t>
      </w:r>
      <w:r w:rsidRPr="004E0A0D">
        <w:rPr>
          <w:rFonts w:asciiTheme="minorBidi" w:hAnsiTheme="minorBidi"/>
          <w:lang w:bidi="en-US"/>
        </w:rPr>
        <w:t xml:space="preserve">. Overall, </w:t>
      </w:r>
      <w:ins w:id="858" w:author="David Helman" w:date="2025-06-09T14:17:00Z">
        <w:r w:rsidR="001A781A">
          <w:rPr>
            <w:rFonts w:asciiTheme="minorBidi" w:hAnsiTheme="minorBidi"/>
            <w:lang w:bidi="en-US"/>
          </w:rPr>
          <w:t xml:space="preserve">a </w:t>
        </w:r>
      </w:ins>
      <w:r w:rsidRPr="004E0A0D">
        <w:rPr>
          <w:rFonts w:asciiTheme="minorBidi" w:hAnsiTheme="minorBidi"/>
          <w:lang w:bidi="en-US"/>
        </w:rPr>
        <w:t xml:space="preserve">simple linear regression </w:t>
      </w:r>
      <w:ins w:id="859" w:author="David Helman" w:date="2025-06-09T14:17:00Z">
        <w:r w:rsidR="001A781A">
          <w:rPr>
            <w:rFonts w:asciiTheme="minorBidi" w:hAnsiTheme="minorBidi"/>
            <w:lang w:bidi="en-US"/>
          </w:rPr>
          <w:t xml:space="preserve">model </w:t>
        </w:r>
      </w:ins>
      <w:r w:rsidRPr="004E0A0D">
        <w:rPr>
          <w:rFonts w:asciiTheme="minorBidi" w:hAnsiTheme="minorBidi"/>
          <w:lang w:bidi="en-US"/>
        </w:rPr>
        <w:t xml:space="preserve">with commonly used vegetation indices, like NDVI, performed well enough to </w:t>
      </w:r>
      <w:del w:id="860" w:author="David Helman" w:date="2025-06-09T14:17:00Z">
        <w:r w:rsidRPr="004E0A0D" w:rsidDel="001A781A">
          <w:rPr>
            <w:rFonts w:asciiTheme="minorBidi" w:hAnsiTheme="minorBidi"/>
            <w:lang w:bidi="en-US"/>
          </w:rPr>
          <w:delText xml:space="preserve">make </w:delText>
        </w:r>
      </w:del>
      <w:r w:rsidR="001A781A">
        <w:rPr>
          <w:rFonts w:asciiTheme="minorBidi" w:hAnsiTheme="minorBidi"/>
          <w:lang w:bidi="en-US"/>
        </w:rPr>
        <w:t>render</w:t>
      </w:r>
      <w:r w:rsidR="001A781A" w:rsidRPr="004E0A0D">
        <w:rPr>
          <w:rFonts w:asciiTheme="minorBidi" w:hAnsiTheme="minorBidi"/>
          <w:lang w:bidi="en-US"/>
        </w:rPr>
        <w:t xml:space="preserve"> </w:t>
      </w:r>
      <w:r w:rsidRPr="004E0A0D">
        <w:rPr>
          <w:rFonts w:asciiTheme="minorBidi" w:hAnsiTheme="minorBidi"/>
          <w:lang w:bidi="en-US"/>
        </w:rPr>
        <w:t xml:space="preserve">the complex and data-demanding SVM model superfluous. Yet the general performance of SVM above RF and XGB may be related to its ability to learn effectively with small sample datasets, thus taking advantage of the sensitivity of its support vectors to all sample data points, including outliers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{"citationItems":[{"id":"ITEM-1","itemData":{"DOI":"https://doi.org/10.1016/j.compag.2021.106546","ISSN":"0168-1699","abstract":"The Support Vector Machine (SVM) is a Machine Learning (ML) algorithm which may be used for acquiring solutions towards better crop management. The applications of SVM in precision agriculture (PA) are compared by identifying its interactions with variables, comparing its model performance, highlighting its strengths and weaknesses, as well as suggestions for improvements. From the perspective of six ML applications in PA, we confirmed features which may benefit the model in general (e.g. feature selection) or specific applications (e.g. phenology). SVM was found to outperform most models, with an inconclusive comparison with Random Forest (RF) and inferior to Deep Learning (DL). To our knowledge, this review highlights and summarizes recently renewed efforts of improving SVM performance in PA through its integration with DL, which is believed to be an upcoming trend for ML model development in modern PA.","author":[{"dropping-particle":"","family":"Kok","given":"Zhi Hong","non-dropping-particle":"","parse-names":false,"suffix":""},{"dropping-particle":"","family":"Mohamed Shariff","given":"Abdul Rashid","non-dropping-particle":"","parse-names":false,"suffix":""},{"dropping-particle":"","family":"Alfatni","given":"Meftah Salem M","non-dropping-particle":"","parse-names":false,"suffix":""},{"dropping-particle":"","family":"Khairunniza-Bejo","given":"Siti","non-dropping-particle":"","parse-names":false,"suffix":""}],"container-title":"Computers and Electronics in Agriculture","id":"ITEM-1","issued":{"date-parts":[["2021"]]},"page":"106546","title":"Support Vector Machine in Precision Agriculture: A review","type":"article-journal","volume":"191"},"uris":["http://www.mendeley.com/documents/?uuid=d1b7a60a-558f-4991-afdd-f0aaa0680083"]}],"mendeley":{"formattedCitation":"(Kok et al., 2021)","plainTextFormattedCitation":"(Kok et al., 2021)","previouslyFormattedCitation":"[62]"},"properties":{"noteIndex":0},"schema":"https://github.com/citation-style-language/schema/raw/master/csl-citation.json"}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(Kok et al., 2021)</w:t>
      </w:r>
      <w:r w:rsidRPr="004E0A0D">
        <w:rPr>
          <w:rFonts w:asciiTheme="minorBidi" w:hAnsiTheme="minorBidi"/>
        </w:rPr>
        <w:fldChar w:fldCharType="end"/>
      </w:r>
      <w:r w:rsidRPr="004E0A0D">
        <w:rPr>
          <w:rFonts w:asciiTheme="minorBidi" w:hAnsiTheme="minorBidi"/>
          <w:lang w:bidi="en-US"/>
        </w:rPr>
        <w:t>. Also, SVM can map the dataset into high</w:t>
      </w:r>
      <w:ins w:id="861" w:author="David Helman" w:date="2025-06-09T14:19:00Z">
        <w:r w:rsidR="001A781A">
          <w:rPr>
            <w:rFonts w:asciiTheme="minorBidi" w:hAnsiTheme="minorBidi"/>
            <w:lang w:bidi="en-US"/>
          </w:rPr>
          <w:t>-</w:t>
        </w:r>
      </w:ins>
      <w:del w:id="862" w:author="David Helman" w:date="2025-06-09T14:19:00Z">
        <w:r w:rsidRPr="004E0A0D" w:rsidDel="001A781A">
          <w:rPr>
            <w:rFonts w:asciiTheme="minorBidi" w:hAnsiTheme="minorBidi"/>
            <w:lang w:bidi="en-US"/>
          </w:rPr>
          <w:delText xml:space="preserve"> </w:delText>
        </w:r>
      </w:del>
      <w:r w:rsidRPr="004E0A0D">
        <w:rPr>
          <w:rFonts w:asciiTheme="minorBidi" w:hAnsiTheme="minorBidi"/>
          <w:lang w:bidi="en-US"/>
        </w:rPr>
        <w:t xml:space="preserve">dimensional input space, where it looks for core differences between classes using the optimal hyperplane, which might have given it an added advantage when species were added as part of the feature, leading to an increased </w:t>
      </w:r>
      <w:ins w:id="863" w:author="David Helman" w:date="2025-06-09T14:19:00Z">
        <w:r w:rsidR="001A781A">
          <w:rPr>
            <w:rFonts w:asciiTheme="minorBidi" w:hAnsiTheme="minorBidi"/>
            <w:lang w:bidi="en-US"/>
          </w:rPr>
          <w:t xml:space="preserve">accuracy from </w:t>
        </w:r>
      </w:ins>
      <w:r w:rsidRPr="004E0A0D">
        <w:rPr>
          <w:rFonts w:asciiTheme="minorBidi" w:hAnsiTheme="minorBidi"/>
          <w:lang w:bidi="en-US"/>
        </w:rPr>
        <w:t>R</w:t>
      </w:r>
      <w:r w:rsidRPr="004E0A0D">
        <w:rPr>
          <w:rFonts w:asciiTheme="minorBidi" w:hAnsiTheme="minorBidi"/>
          <w:vertAlign w:val="superscript"/>
          <w:lang w:bidi="en-US"/>
        </w:rPr>
        <w:t>2</w:t>
      </w:r>
      <w:r w:rsidRPr="004E0A0D">
        <w:rPr>
          <w:rFonts w:asciiTheme="minorBidi" w:hAnsiTheme="minorBidi"/>
          <w:lang w:bidi="en-US"/>
        </w:rPr>
        <w:t xml:space="preserve"> of 0.35 to 0.53 (Table 4).</w:t>
      </w:r>
    </w:p>
    <w:p w14:paraId="225712A0" w14:textId="2F4ECFD9"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The observed variations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among the five species </w:t>
      </w:r>
      <w:r w:rsidRPr="004E0A0D">
        <w:rPr>
          <w:rFonts w:asciiTheme="minorBidi" w:hAnsiTheme="minorBidi"/>
        </w:rPr>
        <w:t>(Fig. 5)</w:t>
      </w:r>
      <w:r w:rsidRPr="004E0A0D">
        <w:rPr>
          <w:rFonts w:asciiTheme="minorBidi" w:hAnsiTheme="minorBidi"/>
          <w:lang w:bidi="en-US"/>
        </w:rPr>
        <w:t xml:space="preserve"> align with previous findings by </w:t>
      </w:r>
      <w:proofErr w:type="spellStart"/>
      <w:r w:rsidRPr="004E0A0D">
        <w:rPr>
          <w:rFonts w:asciiTheme="minorBidi" w:hAnsiTheme="minorBidi"/>
          <w:lang w:bidi="en-US"/>
        </w:rPr>
        <w:t>Peñuelas</w:t>
      </w:r>
      <w:proofErr w:type="spellEnd"/>
      <w:r w:rsidRPr="004E0A0D">
        <w:rPr>
          <w:rFonts w:asciiTheme="minorBidi" w:hAnsiTheme="minorBidi"/>
          <w:lang w:bidi="en-US"/>
        </w:rPr>
        <w:t xml:space="preserve"> et al.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{"citationItems":[{"id":"ITEM-1","itemData":{"DOI":"10.3390/f8120463","ISBN":"1999-4907","abstract":"The increase in aridity, mainly by decreases in precipitation but also by higher temperatures, is likely the main threat to the diversity and survival of Mediterranean forests. Changes in land use, including the abandonment of extensive crop activities, mainly in mountains and remote areas, and the increases in human settlements and demand for more resources with the resulting fragmentation of the landscape, hinder the establishment of appropriate management tools to protect Mediterranean forests and their provision of services and biodiversity. Experiments and observations indicate that if changes in climate, land use and other components of global change, such as pollution and overexploitation of resources, continue, the resilience of many forests will likely be exceeded, altering their structure and function and changing, mostly decreasing, their capacity to continue to provide their current services. A consistent assessment of the impacts of the changes, however, remains elusive due to the difficulty of obtaining simultaneous and complete data for all scales of the impacts in the same forests, areas and regions. We review the impacts of climate change and other components of global change and their interactions on the terrestrial forests of Mediterranean regions, with special attention to their impacts on ecosystem services. Management tools for counteracting the negative effects of global change on Mediterranean ecosystem- services are finally discussed.","author":[{"dropping-particle":"","family":"Peñuelas","given":"Josep","non-dropping-particle":"","parse-names":false,"suffix":""},{"dropping-particle":"","family":"Sardans","given":"Jordi","non-dropping-particle":"","parse-names":false,"suffix":""},{"dropping-particle":"","family":"Filella","given":"Iolanda","non-dropping-particle":"","parse-names":false,"suffix":""},{"dropping-particle":"","family":"Estiarte","given":"Marc","non-dropping-particle":"","parse-names":false,"suffix":""},{"dropping-particle":"","family":"Llusià","given":"Joan","non-dropping-particle":"","parse-names":false,"suffix":""},{"dropping-particle":"","family":"Ogaya","given":"Romà","non-dropping-particle":"","parse-names":false,"suffix":""},{"dropping-particle":"","family":"Carnicer","given":"Jofre","non-dropping-particle":"","parse-names":false,"suffix":""},{"dropping-particle":"","family":"Bartrons","given":"Mireia","non-dropping-particle":"","parse-names":false,"suffix":""},{"dropping-particle":"","family":"Rivas-Ubach","given":"Albert","non-dropping-particle":"","parse-names":false,"suffix":""},{"dropping-particle":"","family":"Grau","given":"Oriol","non-dropping-particle":"","parse-names":false,"suffix":""},{"dropping-particle":"","family":"Peguero","given":"Guille","non-dropping-particle":"","parse-names":false,"suffix":""},{"dropping-particle":"","family":"Margalef","given":"Olga","non-dropping-particle":"","parse-names":false,"suffix":""},{"dropping-particle":"","family":"Pla-Rabés","given":"Sergi","non-dropping-particle":"","parse-names":false,"suffix":""},{"dropping-particle":"","family":"Stefanescu","given":"Constantí","non-dropping-particle":"","parse-names":false,"suffix":""},{"dropping-particle":"","family":"Asensio","given":"Dolores","non-dropping-particle":"","parse-names":false,"suffix":""},{"dropping-particle":"","family":"Preece","given":"Catherine","non-dropping-particle":"","parse-names":false,"suffix":""},{"dropping-particle":"","family":"Liu","given":"Lei","non-dropping-particle":"","parse-names":false,"suffix":""},{"dropping-particle":"","family":"Verger","given":"Aleixandre","non-dropping-particle":"","parse-names":false,"suffix":""},{"dropping-particle":"","family":"Barbeta","given":"Adrià","non-dropping-particle":"","parse-names":false,"suffix":""},{"dropping-particle":"","family":"Achotegui-Castells","given":"Ander","non-dropping-particle":"","parse-names":false,"suffix":""},{"dropping-particle":"","family":"Gargallo-Garriga","given":"Albert","non-dropping-particle":"","parse-names":false,"suffix":""},{"dropping-particle":"","family":"Sperlich","given":"Dominik","non-dropping-particle":"","parse-names":false,"suffix":""},{"dropping-particle":"","family":"Farré-Armengol","given":"Gerard","non-dropping-particle":"","parse-names":false,"suffix":""},{"dropping-particle":"","family":"Fernández-Martínez","given":"Marcos","non-dropping-particle":"","parse-names":false,"suffix":""},{"dropping-particle":"","family":"Liu","given":"Daijun","non-dropping-particle":"","parse-names":false,"suffix":""},{"dropping-particle":"","family":"Zhang","given":"Chao","non-dropping-particle":"","parse-names":false,"suffix":""},{"dropping-particle":"","family":"Urbina","given":"Ifigenia","non-dropping-particle":"","parse-names":false,"suffix":""},{"dropping-particle":"","family":"Camino-Serrano","given":"Marta","non-dropping-particle":"","parse-names":false,"suffix":""},{"dropping-particle":"","family":"Vives-Ingla","given":"Maria","non-dropping-particle":"","parse-names":false,"suffix":""},{"dropping-particle":"","family":"Stocker","given":"Benjamin D","non-dropping-particle":"","parse-names":false,"suffix":""},{"dropping-particle":"","family":"Balzarolo","given":"Manuela","non-dropping-particle":"","parse-names":false,"suffix":""},{"dropping-particle":"","family":"Guerrieri","given":"Rossella","non-dropping-particle":"","parse-names":false,"suffix":""},{"dropping-particle":"","family":"Peaucelle","given":"Marc","non-dropping-particle":"","parse-names":false,"suffix":""},{"dropping-particle":"","family":"Marañón-Jiménez","given":"Sara","non-dropping-particle":"","parse-names":false,"suffix":""},{"dropping-particle":"","family":"Bórnez-Mejías","given":"Kevin","non-dropping-particle":"","parse-names":false,"suffix":""},{"dropping-particle":"","family":"Mu","given":"Zhaobin","non-dropping-particle":"","parse-names":false,"suffix":""},{"dropping-particle":"","family":"Descals","given":"Adrià","non-dropping-particle":"","parse-names":false,"suffix":""},{"dropping-particle":"","family":"Castellanos","given":"Alejandro","non-dropping-particle":"","parse-names":false,"suffix":""},{"dropping-particle":"","family":"Terradas","given":"Jaume","non-dropping-particle":"","parse-names":false,"suffix":""}],"container-title":"Forests","id":"ITEM-1","issue":"12","issued":{"date-parts":[["2017"]]},"title":"Impacts of Global Change on Mediterranean Forests and Their Services","type":"article","volume":"8"},"uris":["http://www.mendeley.com/documents/?uuid=7ffc964d-d366-4249-8839-77620a852dec"]}],"mendeley":{"formattedCitation":"(Peñuelas et al., 2017)","plainTextFormattedCitation":"(Peñuelas et al., 2017)","previouslyFormattedCitation":"[32]"},"properties":{"noteIndex":0},"schema":"https://github.com/citation-style-language/schema/raw/master/csl-citation.json"}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(Peñuelas et al., 2017)</w:t>
      </w:r>
      <w:r w:rsidRPr="004E0A0D">
        <w:rPr>
          <w:rFonts w:asciiTheme="minorBidi" w:hAnsiTheme="minorBidi"/>
        </w:rPr>
        <w:fldChar w:fldCharType="end"/>
      </w:r>
      <w:r w:rsidRPr="004E0A0D">
        <w:rPr>
          <w:rFonts w:asciiTheme="minorBidi" w:hAnsiTheme="minorBidi"/>
          <w:lang w:bidi="en-US"/>
        </w:rPr>
        <w:t xml:space="preserve">, reporting distinct water management characteristics in mixed Mediterranean forest species. This variability underscores the complexity of modeling water status in heterogeneous forest ecosystems. </w:t>
      </w:r>
      <w:r w:rsidRPr="001A781A">
        <w:rPr>
          <w:rFonts w:asciiTheme="minorBidi" w:hAnsiTheme="minorBidi"/>
          <w:i/>
          <w:iCs/>
          <w:lang w:bidi="en-US"/>
          <w:rPrChange w:id="864" w:author="David Helman" w:date="2025-06-09T14:20:00Z">
            <w:rPr>
              <w:rFonts w:asciiTheme="minorBidi" w:hAnsiTheme="minorBidi"/>
              <w:lang w:bidi="en-US"/>
            </w:rPr>
          </w:rPrChange>
        </w:rPr>
        <w:t>Pine</w:t>
      </w:r>
      <w:r w:rsidRPr="004E0A0D">
        <w:rPr>
          <w:rFonts w:asciiTheme="minorBidi" w:hAnsiTheme="minorBidi"/>
          <w:lang w:bidi="en-US"/>
        </w:rPr>
        <w:t xml:space="preserve"> exhibited the lowest average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(–2.56 MPa) and the least inter-annual variance. In contrast, </w:t>
      </w:r>
      <w:r w:rsidRPr="001A781A">
        <w:rPr>
          <w:rFonts w:asciiTheme="minorBidi" w:hAnsiTheme="minorBidi"/>
          <w:i/>
          <w:iCs/>
          <w:lang w:bidi="en-US"/>
          <w:rPrChange w:id="865" w:author="David Helman" w:date="2025-06-09T14:20:00Z">
            <w:rPr>
              <w:rFonts w:asciiTheme="minorBidi" w:hAnsiTheme="minorBidi"/>
              <w:lang w:bidi="en-US"/>
            </w:rPr>
          </w:rPrChange>
        </w:rPr>
        <w:t>Cypress</w:t>
      </w:r>
      <w:r w:rsidRPr="004E0A0D">
        <w:rPr>
          <w:rFonts w:asciiTheme="minorBidi" w:hAnsiTheme="minorBidi"/>
          <w:lang w:bidi="en-US"/>
        </w:rPr>
        <w:t xml:space="preserve"> and </w:t>
      </w:r>
      <w:r w:rsidRPr="001A781A">
        <w:rPr>
          <w:rFonts w:asciiTheme="minorBidi" w:hAnsiTheme="minorBidi"/>
          <w:i/>
          <w:iCs/>
          <w:lang w:bidi="en-US"/>
          <w:rPrChange w:id="866" w:author="David Helman" w:date="2025-06-09T14:20:00Z">
            <w:rPr>
              <w:rFonts w:asciiTheme="minorBidi" w:hAnsiTheme="minorBidi"/>
              <w:lang w:bidi="en-US"/>
            </w:rPr>
          </w:rPrChange>
        </w:rPr>
        <w:t>Pistacia</w:t>
      </w:r>
      <w:r w:rsidRPr="004E0A0D">
        <w:rPr>
          <w:rFonts w:asciiTheme="minorBidi" w:hAnsiTheme="minorBidi"/>
          <w:lang w:bidi="en-US"/>
        </w:rPr>
        <w:t xml:space="preserve"> demonstrated the most considerable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variance, reaching as low as –4.5 MPa during dry months. It is not surprising, then, that the model performance was much better for these two species. These species-specific differences in water potential dynamics highlight the importance of considering individual species’ physiological responses when developing forest water status assessment models</w:t>
      </w:r>
      <w:ins w:id="867" w:author="David Helman" w:date="2025-06-09T14:20:00Z">
        <w:r w:rsidR="001A781A">
          <w:rPr>
            <w:rFonts w:asciiTheme="minorBidi" w:hAnsiTheme="minorBidi"/>
            <w:lang w:bidi="en-US"/>
          </w:rPr>
          <w:t>,</w:t>
        </w:r>
      </w:ins>
      <w:r w:rsidRPr="004E0A0D">
        <w:rPr>
          <w:rFonts w:asciiTheme="minorBidi" w:hAnsiTheme="minorBidi"/>
          <w:lang w:bidi="en-US"/>
        </w:rPr>
        <w:t xml:space="preserve"> or at least considering stand density and species as factors.</w:t>
      </w:r>
    </w:p>
    <w:p w14:paraId="01723FB2" w14:textId="4D6B2371"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lastRenderedPageBreak/>
        <w:t xml:space="preserve">As stated, most spectral indices showed a low correlation with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(Table 2), with NDVI being the best predictor, particularly for </w:t>
      </w:r>
      <w:r w:rsidRPr="001A781A">
        <w:rPr>
          <w:rFonts w:asciiTheme="minorBidi" w:hAnsiTheme="minorBidi"/>
          <w:i/>
          <w:iCs/>
          <w:lang w:bidi="en-US"/>
          <w:rPrChange w:id="868" w:author="David Helman" w:date="2025-06-09T14:20:00Z">
            <w:rPr>
              <w:rFonts w:asciiTheme="minorBidi" w:hAnsiTheme="minorBidi"/>
              <w:lang w:bidi="en-US"/>
            </w:rPr>
          </w:rPrChange>
        </w:rPr>
        <w:t>Cypress</w:t>
      </w:r>
      <w:r w:rsidRPr="004E0A0D">
        <w:rPr>
          <w:rFonts w:asciiTheme="minorBidi" w:hAnsiTheme="minorBidi"/>
          <w:lang w:bidi="en-US"/>
        </w:rPr>
        <w:t xml:space="preserve"> (R</w:t>
      </w:r>
      <w:r w:rsidRPr="004E0A0D">
        <w:rPr>
          <w:rFonts w:asciiTheme="minorBidi" w:hAnsiTheme="minorBidi"/>
          <w:vertAlign w:val="superscript"/>
          <w:lang w:bidi="en-US"/>
        </w:rPr>
        <w:t>2</w:t>
      </w:r>
      <w:r w:rsidRPr="004E0A0D">
        <w:rPr>
          <w:rFonts w:asciiTheme="minorBidi" w:hAnsiTheme="minorBidi"/>
          <w:lang w:bidi="en-US"/>
        </w:rPr>
        <w:t xml:space="preserve"> = 0.74). The other spectral indices tested in this study exhibited suboptimal performance despite their established correlation with plant water status in previous studies. This discrepancy may be attributed to the predominant focus of these indices on leaf water content rather than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{"citationItems":[{"id":"ITEM-1","itemData":{"DOI":"https://doi.org/10.1016/j.rse.2008.06.006","ISSN":"0034-4257","abstract":"The enhanced vegetation index (EVI) was developed as a standard satellite vegetation product for the Terra and Aqua Moderate Resolution Imaging Spectroradiometers (MODIS). EVI provides improved sensitivity in high biomass regions while minimizing soil and atmosphere influences, however, is limited to sensor systems designed with a blue band, in addition to the red and near-infrared bands, making it difficult to generate long-term EVI time series as the normalized difference vegetation index (NDVI) counterpart. The purpose of this study is to develop and evaluate a 2-band EVI (EVI2), without a blue band, which has the best similarity with the 3-band EVI, particularly when atmospheric effects are insignificant and data quality is good. A linearity-adjustment factor β is proposed and coupled with the soil-adjustment factor L used in the soil-adjusted vegetation index (SAVI) to develop EVI2. A global land cover dataset of Terra MODIS data extracted over land community validation and FLUXNET test sites is used to develop the optimal parameter (L, β and G) values in EVI2 equation and achieve the best similarity between EVI and EVI2. The similarity between the two indices is evaluated and demonstrated with temporal profiles of vegetation dynamics at local and global scales. Our results demonstrate that the differences between EVI and EVI2 are insignificant (within ±0.02) over a very large sample of snow/ice-free land cover types, phenologies, and scales when atmospheric influences are insignificant, enabling EVI2 as an acceptable and accurate substitute of EVI. EVI2 can be used for sensors without a blue band, such as the Advanced Very High Resolution Radiometer (AVHRR), and may reveal different vegetation dynamics in comparison with the current AVHRR NDVI dataset. However, cross-sensor continuity relationships for EVI2 remain to be studied.","author":[{"dropping-particle":"","family":"Jiang","given":"Zhangyan","non-dropping-particle":"","parse-names":false,"suffix":""},{"dropping-particle":"","family":"Huete","given":"Alfredo R","non-dropping-particle":"","parse-names":false,"suffix":""},{"dropping-particle":"","family":"Didan","given":"Kamel","non-dropping-particle":"","parse-names":false,"suffix":""},{"dropping-particle":"","family":"Miura","given":"Tomoaki","non-dropping-particle":"","parse-names":false,"suffix":""}],"container-title":"Remote Sensing of Environment","id":"ITEM-1","issue":"10","issued":{"date-parts":[["2008"]]},"page":"3833-3845","title":"Development of a two-band enhanced vegetation index without a blue band","type":"article-journal","volume":"112"},"uris":["http://www.mendeley.com/documents/?uuid=e2ff11b3-bc9d-4567-859b-00a518909d75","http://www.mendeley.com/documents/?uuid=3046b890-0b0e-417b-9b3f-f11d6583b554"]},{"id":"ITEM-2","itemData":{"DOI":"10.1117/12.895293","author":[{"dropping-particle":"","family":"Jr","given":"Hunt","non-dropping-particle":"","parse-names":false,"suffix":""},{"dropping-particle":"","family":"Daughtry","given":"Craig","non-dropping-particle":"","parse-names":false,"suffix":""},{"dropping-particle":"","family":"Qu","given":"John","non-dropping-particle":"","parse-names":false,"suffix":""},{"dropping-particle":"","family":"Wang","given":"Lingli","non-dropping-particle":"","parse-names":false,"suffix":""},{"dropping-particle":"","family":"Hao","given":"Xianjun","non-dropping-particle":"","parse-names":false,"suffix":""}],"container-title":"Proceedings of SPIE - The International Society for Optical Engineering","id":"ITEM-2","issued":{"date-parts":[["2011","9"]]},"page":"5","title":"Comparison of hyperspectral retrievals with vegetation water indices for leaf and canopy water content","type":"article-journal","volume":"8156"},"uris":["http://www.mendeley.com/documents/?uuid=49c8b1fa-4362-44da-963e-bb3db971355c","http://www.mendeley.com/documents/?uuid=28f88e2c-a8d1-41d4-8522-7fa16b3f31da","http://www.mendeley.com/documents/?uuid=9be635be-87d1-4a71-84d0-29c4057fe523"]},{"id":"ITEM-3","itemData":{"DOI":"https://doi.org/10.1016/j.jag.2021.102393","ISSN":"1569-8432","abstract":"Remotely sensed estimation of leaf water content (LWC) using optical data at early crop growth stage is important for identification of water-stressed plants. However, its accurate estimation is currently a major challenge due to the coarse spatial and spectral resolution of the available optical data, and the atmospheric impact on satellite-based remotely sensed data. Moreover, during early growth stages the canopy coverage is low, increasing the effect of the bare soil background on low spatial resolution data. Consequently, broadband optical data is insensitive to overtone frequencies of O-H stretching bonds of water molecules. Accordingly, this research developed a new model for estimating LWC based on newly identified, pure-pixel, water sensitive indices from high spatial resolution hyperspectral data. A hand-held field spectroradiometer and drone-based hyperspectral imager were used to collect temporal high spectral resolution hyperspectral data (Range: 400–1000 nm; Bandwidth: ~2.1 nm) at leaf level, together with destructively sampled leaves to measure their LWC using the oven-drying method. The spectroradiometer data were used to explore the wavelengths sensitive to vibrational overtone frequencies of O-H bonds of water molecules present in leaves. A total of seven water-sensitive wavelengths were identified, and corresponding normalised indices created for use with pure pixel narrowband hyperspectral data from vegetation. Farm scale maps of LWC were then created using drone-based hyperspectral data, based on minimum and maximum values of the above indices and ‘days after sowing’ information, through a gradient boost machine (GBM) model. The early growth stage maps of LWC were able to distinguish between water-stressed and well-irrigated plots with an R2 of 0.93 and RMSE of 1.6% (g/g).","author":[{"dropping-particle":"","family":"Raj","given":"Rahul","non-dropping-particle":"","parse-names":false,"suffix":""},{"dropping-particle":"","family":"Walker","given":"Jeffrey P","non-dropping-particle":"","parse-names":false,"suffix":""},{"dropping-particle":"","family":"Vinod","given":"Vishal","non-dropping-particle":"","parse-names":false,"suffix":""},{"dropping-particle":"","family":"Pingale","given":"Rohit","non-dropping-particle":"","parse-names":false,"suffix":""},{"dropping-particle":"","family":"Naik","given":"Balaji","non-dropping-particle":"","parse-names":false,"suffix":""},{"dropping-particle":"","family":"Jagarlapudi","given":"Adinarayana","non-dropping-particle":"","parse-names":false,"suffix":""}],"container-title":"International Journal of Applied Earth Observation and Geoinformation","id":"ITEM-3","issued":{"date-parts":[["2021"]]},"page":"102393","title":"Leaf water content estimation using top-of-canopy airborne hyperspectral data","type":"article-journal","volume":"102"},"uris":["http://www.mendeley.com/documents/?uuid=67571aaf-818b-4d34-8099-966b015d3992","http://www.mendeley.com/documents/?uuid=d59c9efe-b090-4d1e-a4ef-fabd759e1a93","http://www.mendeley.com/documents/?uuid=c08fcfb1-96d6-4485-b966-e01cb1ee7e17"]},{"id":"ITEM-4","itemData":{"author":[{"dropping-particle":"","family":"Azar","given":"Matan","non-dropping-particle":"","parse-names":false,"suffix":""},{"dropping-particle":"","family":"Mulero","given":"Gabriel","non-dropping-particle":"","parse-names":false,"suffix":""},{"dropping-particle":"","family":"Yaara","given":"Oppenheimer-Shaanan","non-dropping-particle":"","parse-names":false,"suffix":""},{"dropping-particle":"","family":"Helman","given":"David","non-dropping-particle":"","parse-names":false,"suffix":""},{"dropping-particle":"","family":"Klein","given":"Tamir","non-dropping-particle":"","parse-names":false,"suffix":""}],"container-title":"Forestry","id":"ITEM-4","issued":{"date-parts":[["2023"]]},"title":"Aboveground responses to belowground root damage detected by non-destructive sensing metrics in three tree species","type":"article-journal"},"uris":["http://www.mendeley.com/documents/?uuid=d1f8bb0f-aa7a-4908-9940-3b9ec23043d5"]}],"mendeley":{"formattedCitation":"(Azar et al., 2023; Jiang et al., 2008; Jr et al., 2011; Raj et al., 2021)","plainTextFormattedCitation":"(Azar et al., 2023; Jiang et al., 2008; Jr et al., 2011; Raj et al., 2021)","previouslyFormattedCitation":"[22,44,50,57]"},"properties":{"noteIndex":0},"schema":"https://github.com/citation-style-language/schema/raw/master/csl-citation.json"}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(Azar et al., 2023; Jiang et al., 2008; Jr et al., 2011; Raj et al., 2021)</w:t>
      </w:r>
      <w:r w:rsidRPr="004E0A0D">
        <w:rPr>
          <w:rFonts w:asciiTheme="minorBidi" w:hAnsiTheme="minorBidi"/>
        </w:rPr>
        <w:fldChar w:fldCharType="end"/>
      </w:r>
      <w:r w:rsidRPr="004E0A0D">
        <w:rPr>
          <w:rFonts w:asciiTheme="minorBidi" w:hAnsiTheme="minorBidi"/>
          <w:lang w:bidi="en-US"/>
        </w:rPr>
        <w:t xml:space="preserve">. While leaf water content directly influences spectral reflectance,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is a physiological parameter that reflects plant functionality and can vary in response to various factors, including water stress and changes in the ambient radiation environment.  Elsayed et al. </w:t>
      </w:r>
      <w:r w:rsidRPr="004E0A0D">
        <w:rPr>
          <w:rFonts w:asciiTheme="minorBidi" w:hAnsiTheme="minorBidi"/>
          <w:lang w:bidi="en-US"/>
        </w:rPr>
        <w:fldChar w:fldCharType="begin" w:fldLock="1"/>
      </w:r>
      <w:ins w:id="869" w:author="David Helman" w:date="2025-06-09T14:21:00Z">
        <w:r w:rsidR="001A781A">
          <w:rPr>
            <w:rFonts w:asciiTheme="minorBidi" w:hAnsiTheme="minorBidi"/>
            <w:lang w:bidi="en-US"/>
          </w:rPr>
          <w:instrText>ADDIN CSL_CITATION {"citationItems":[{"id":"ITEM-1","itemData":{"DOI":"10.1071/FP11021","ISSN":"1445-4416 (Electronic)","PMID":"32480906","abstract":"Leaf water potential (LWP) is an important indicator of plant water status.  However, its determination via classical pressure-chamber measurements is tedious and time-consuming. Moreover, such methods cannot easily account for rapid changes in this parameter arising from changes in environmental conditions. Spectrometric measurements, by contrast, have the potential for fast and non-destructive measurements of plant water status, but are not unproblematic. Spectral characteristics of plants vary across plant development stages and are also influenced by environmental factors. Thus, it remains unclear whether changes in leaf water potential per se can reliably be detected spectrometrically or whether such measurements also reflect autocorrelated changes in the leaf water content (LWC) or the aerial plant biomass. We tested the accuracy of spectrometric measurements in this context under controlled climate chamber conditions in series of six experiments that minimised perturbing influences but allowed for significant changes in the LWP. Short-term exposure of dense stands of plants to increasing or decreasing artificial light intensities in a growth chamber more markedly decreased LWP than LWC in both wheat and maize. Significant relationships (R2-values 0.74-0.92) between LWP and new spectral indices ((R940/R960)/NDVI; R940/R960) were detected with or without significant changes in LWC of both crop species. The exact relationships found, however, were influenced strongly by the date of measurement or water stress induced. Thus, global spectral relationships measuring LWP probably cannot be established across plant development stages. Even so, spectrometric measurements supplemented by a reduced calibration dataset from pressure chamber measurements might still prove to be a fast and accurate method for screening large numbers of diverse lines.","author":[{"dropping-particle":"","family":"Elsayed","given":"Salah","non-dropping-particle":"","parse-names":false,"suffix":""},{"dropping-particle":"","family":"Mistele","given":"Bodo","non-dropping-particle":"","parse-names":false,"suffix":""},{"dropping-particle":"","family":"Schmidhalter","given":"Urs","non-dropping-particle":"","parse-names":false,"suffix":""}],"container-title":"Functional plant biology : FPB","id":"ITEM-1","issue":"6","issued":{"date-parts":[["2011","6"]]},"language":"eng","page":"523-533","publisher-place":"Australia","title":"Can changes in leaf water potential be assessed spectrally?","type":"article-journal","volume":"38"},"uris":["http://www.mendeley.com/documents/?uuid=afbb42e7-e5cb-43fa-818c-1d8e2d491a46","http://www.mendeley.com/documents/?uuid=4d4e8324-f620-4394-ab6f-f0b38882c55e"]}],"mendeley":{"formattedCitation":"(Elsayed et al., 2011)","manualFormatting":"(2011)","plainTextFormattedCitation":"(Elsayed et al., 2011)","previouslyFormattedCitation":"[56]"},"properties":{"noteIndex":0},"schema":"https://github.com/citation-style-language/schema/raw/master/csl-citation.json"}</w:instrText>
        </w:r>
      </w:ins>
      <w:del w:id="870" w:author="David Helman" w:date="2025-06-09T14:21:00Z">
        <w:r w:rsidR="00921FCF" w:rsidRPr="004E0A0D" w:rsidDel="001A781A">
          <w:rPr>
            <w:rFonts w:asciiTheme="minorBidi" w:hAnsiTheme="minorBidi"/>
            <w:lang w:bidi="en-US"/>
          </w:rPr>
          <w:delInstrText>ADDIN CSL_CITATION {"citationItems":[{"id":"ITEM-1","itemData":{"DOI":"10.1071/FP11021","ISSN":"1445-4416 (Electronic)","PMID":"32480906","abstract":"Leaf water potential (LWP) is an important indicator of plant water status.  However, its determination via classical pressure-chamber measurements is tedious and time-consuming. Moreover, such methods cannot easily account for rapid changes in this parameter arising from changes in environmental conditions. Spectrometric measurements, by contrast, have the potential for fast and non-destructive measurements of plant water status, but are not unproblematic. Spectral characteristics of plants vary across plant development stages and are also influenced by environmental factors. Thus, it remains unclear whether changes in leaf water potential per se can reliably be detected spectrometrically or whether such measurements also reflect autocorrelated changes in the leaf water content (LWC) or the aerial plant biomass. We tested the accuracy of spectrometric measurements in this context under controlled climate chamber conditions in series of six experiments that minimised perturbing influences but allowed for significant changes in the LWP. Short-term exposure of dense stands of plants to increasing or decreasing artificial light intensities in a growth chamber more markedly decreased LWP than LWC in both wheat and maize. Significant relationships (R2-values 0.74-0.92) between LWP and new spectral indices ((R940/R960)/NDVI; R940/R960) were detected with or without significant changes in LWC of both crop species. The exact relationships found, however, were influenced strongly by the date of measurement or water stress induced. Thus, global spectral relationships measuring LWP probably cannot be established across plant development stages. Even so, spectrometric measurements supplemented by a reduced calibration dataset from pressure chamber measurements might still prove to be a fast and accurate method for screening large numbers of diverse lines.","author":[{"dropping-particle":"","family":"Elsayed","given":"Salah","non-dropping-particle":"","parse-names":false,"suffix":""},{"dropping-particle":"","family":"Mistele","given":"Bodo","non-dropping-particle":"","parse-names":false,"suffix":""},{"dropping-particle":"","family":"Schmidhalter","given":"Urs","non-dropping-particle":"","parse-names":false,"suffix":""}],"container-title":"Functional plant biology : FPB","id":"ITEM-1","issue":"6","issued":{"date-parts":[["2011","6"]]},"language":"eng","page":"523-533","publisher-place":"Australia","title":"Can changes in leaf water potential be assessed spectrally?","type":"article-journal","volume":"38"},"uris":["http://www.mendeley.com/documents/?uuid=afbb42e7-e5cb-43fa-818c-1d8e2d491a46"]}],"mendeley":{"formattedCitation":"(Elsayed et al., 2011)","plainTextFormattedCitation":"(Elsayed et al., 2011)","previouslyFormattedCitation":"[56]"},"properties":{"noteIndex":0},"schema":"https://github.com/citation-style-language/schema/raw/master/csl-citation.json"}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871" w:author="David Helman" w:date="2025-06-09T14:21:00Z">
        <w:r w:rsidR="00921FCF" w:rsidRPr="004E0A0D" w:rsidDel="001A781A">
          <w:rPr>
            <w:rFonts w:asciiTheme="minorBidi" w:hAnsiTheme="minorBidi"/>
            <w:noProof/>
            <w:lang w:bidi="en-US"/>
          </w:rPr>
          <w:delText xml:space="preserve">Elsayed et al., </w:delText>
        </w:r>
      </w:del>
      <w:r w:rsidR="00921FCF" w:rsidRPr="004E0A0D">
        <w:rPr>
          <w:rFonts w:asciiTheme="minorBidi" w:hAnsiTheme="minorBidi"/>
          <w:noProof/>
          <w:lang w:bidi="en-US"/>
        </w:rPr>
        <w:t>2011)</w:t>
      </w:r>
      <w:r w:rsidRPr="004E0A0D">
        <w:rPr>
          <w:rFonts w:asciiTheme="minorBidi" w:hAnsiTheme="minorBidi"/>
        </w:rPr>
        <w:fldChar w:fldCharType="end"/>
      </w:r>
      <w:r w:rsidRPr="004E0A0D">
        <w:rPr>
          <w:rFonts w:asciiTheme="minorBidi" w:hAnsiTheme="minorBidi"/>
          <w:lang w:bidi="en-US"/>
        </w:rPr>
        <w:t xml:space="preserve"> demonstrated the distinction between these parameters by developing indices specifically for </w:t>
      </w:r>
      <w:del w:id="872" w:author="David Helman" w:date="2025-06-09T14:21:00Z">
        <w:r w:rsidRPr="004E0A0D" w:rsidDel="001A781A">
          <w:rPr>
            <w:rFonts w:asciiTheme="minorBidi" w:hAnsiTheme="minorBidi"/>
            <w:lang w:bidi="en-US"/>
          </w:rPr>
          <w:delText xml:space="preserve">estimating </w:delText>
        </w:r>
      </w:del>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independent of leaf water content. However, the disparity between their experimental design (controlled climate chamber, handheld spectrometer, crop plants) and </w:t>
      </w:r>
      <w:del w:id="873" w:author="David Helman" w:date="2025-06-09T14:22:00Z">
        <w:r w:rsidRPr="004E0A0D" w:rsidDel="001A781A">
          <w:rPr>
            <w:rFonts w:asciiTheme="minorBidi" w:hAnsiTheme="minorBidi"/>
            <w:lang w:bidi="en-US"/>
          </w:rPr>
          <w:delText xml:space="preserve">ours </w:delText>
        </w:r>
      </w:del>
      <w:ins w:id="874" w:author="David Helman" w:date="2025-06-09T14:22:00Z">
        <w:r w:rsidR="001A781A">
          <w:rPr>
            <w:rFonts w:asciiTheme="minorBidi" w:hAnsiTheme="minorBidi"/>
            <w:lang w:bidi="en-US"/>
          </w:rPr>
          <w:t>this one</w:t>
        </w:r>
        <w:r w:rsidR="001A781A" w:rsidRPr="004E0A0D">
          <w:rPr>
            <w:rFonts w:asciiTheme="minorBidi" w:hAnsiTheme="minorBidi"/>
            <w:lang w:bidi="en-US"/>
          </w:rPr>
          <w:t xml:space="preserve"> </w:t>
        </w:r>
      </w:ins>
      <w:r w:rsidRPr="004E0A0D">
        <w:rPr>
          <w:rFonts w:asciiTheme="minorBidi" w:hAnsiTheme="minorBidi"/>
          <w:lang w:bidi="en-US"/>
        </w:rPr>
        <w:t xml:space="preserve">(forest canopies, hyperspectral camera at 60 m height) may explain the limited applicability of their indices </w:t>
      </w:r>
      <w:del w:id="875" w:author="David Helman" w:date="2025-06-09T14:22:00Z">
        <w:r w:rsidRPr="004E0A0D" w:rsidDel="001A781A">
          <w:rPr>
            <w:rFonts w:asciiTheme="minorBidi" w:hAnsiTheme="minorBidi"/>
            <w:lang w:bidi="en-US"/>
          </w:rPr>
          <w:delText xml:space="preserve">in </w:delText>
        </w:r>
      </w:del>
      <w:ins w:id="876" w:author="David Helman" w:date="2025-06-09T14:22:00Z">
        <w:r w:rsidR="001A781A">
          <w:rPr>
            <w:rFonts w:asciiTheme="minorBidi" w:hAnsiTheme="minorBidi"/>
            <w:lang w:bidi="en-US"/>
          </w:rPr>
          <w:t>for</w:t>
        </w:r>
        <w:r w:rsidR="001A781A" w:rsidRPr="004E0A0D">
          <w:rPr>
            <w:rFonts w:asciiTheme="minorBidi" w:hAnsiTheme="minorBidi"/>
            <w:lang w:bidi="en-US"/>
          </w:rPr>
          <w:t xml:space="preserve"> </w:t>
        </w:r>
      </w:ins>
      <w:del w:id="877" w:author="David Helman" w:date="2025-06-09T14:22:00Z">
        <w:r w:rsidRPr="004E0A0D" w:rsidDel="001A781A">
          <w:rPr>
            <w:rFonts w:asciiTheme="minorBidi" w:hAnsiTheme="minorBidi"/>
            <w:lang w:bidi="en-US"/>
          </w:rPr>
          <w:delText xml:space="preserve">our </w:delText>
        </w:r>
      </w:del>
      <w:ins w:id="878" w:author="David Helman" w:date="2025-06-09T14:22:00Z">
        <w:r w:rsidR="001A781A">
          <w:rPr>
            <w:rFonts w:asciiTheme="minorBidi" w:hAnsiTheme="minorBidi"/>
            <w:lang w:bidi="en-US"/>
          </w:rPr>
          <w:t>this</w:t>
        </w:r>
        <w:r w:rsidR="001A781A" w:rsidRPr="004E0A0D">
          <w:rPr>
            <w:rFonts w:asciiTheme="minorBidi" w:hAnsiTheme="minorBidi"/>
            <w:lang w:bidi="en-US"/>
          </w:rPr>
          <w:t xml:space="preserve"> </w:t>
        </w:r>
      </w:ins>
      <w:r w:rsidRPr="004E0A0D">
        <w:rPr>
          <w:rFonts w:asciiTheme="minorBidi" w:hAnsiTheme="minorBidi"/>
          <w:lang w:bidi="en-US"/>
        </w:rPr>
        <w:t xml:space="preserve">study. </w:t>
      </w:r>
      <w:del w:id="879" w:author="David Helman" w:date="2025-06-09T14:22:00Z">
        <w:r w:rsidRPr="004E0A0D" w:rsidDel="001A781A">
          <w:rPr>
            <w:rFonts w:asciiTheme="minorBidi" w:hAnsiTheme="minorBidi"/>
            <w:lang w:bidi="en-US"/>
          </w:rPr>
          <w:delText xml:space="preserve">Our </w:delText>
        </w:r>
      </w:del>
      <w:ins w:id="880" w:author="David Helman" w:date="2025-06-09T14:22:00Z">
        <w:r w:rsidR="001A781A">
          <w:rPr>
            <w:rFonts w:asciiTheme="minorBidi" w:hAnsiTheme="minorBidi"/>
            <w:lang w:bidi="en-US"/>
          </w:rPr>
          <w:t>The</w:t>
        </w:r>
        <w:r w:rsidR="001A781A" w:rsidRPr="004E0A0D">
          <w:rPr>
            <w:rFonts w:asciiTheme="minorBidi" w:hAnsiTheme="minorBidi"/>
            <w:lang w:bidi="en-US"/>
          </w:rPr>
          <w:t xml:space="preserve"> </w:t>
        </w:r>
      </w:ins>
      <w:r w:rsidRPr="004E0A0D">
        <w:rPr>
          <w:rFonts w:asciiTheme="minorBidi" w:hAnsiTheme="minorBidi"/>
          <w:lang w:bidi="en-US"/>
        </w:rPr>
        <w:t xml:space="preserve">results </w:t>
      </w:r>
      <w:ins w:id="881" w:author="David Helman" w:date="2025-06-09T14:22:00Z">
        <w:r w:rsidR="001A781A">
          <w:rPr>
            <w:rFonts w:asciiTheme="minorBidi" w:hAnsiTheme="minorBidi"/>
            <w:lang w:bidi="en-US"/>
          </w:rPr>
          <w:t xml:space="preserve">of this study </w:t>
        </w:r>
      </w:ins>
      <w:r w:rsidRPr="004E0A0D">
        <w:rPr>
          <w:rFonts w:asciiTheme="minorBidi" w:hAnsiTheme="minorBidi"/>
          <w:lang w:bidi="en-US"/>
        </w:rPr>
        <w:t>suggest that these indices may not translate directly to forest stands under natural conditions, where factors such as canopy structure, background soil reflectance, and atmospheric effects can influence spectral measurements.</w:t>
      </w:r>
    </w:p>
    <w:p w14:paraId="170252A7" w14:textId="70CC3462" w:rsidR="006B15A0" w:rsidRPr="004E0A0D" w:rsidRDefault="006B15A0" w:rsidP="0084112C">
      <w:pPr>
        <w:spacing w:after="120" w:line="360" w:lineRule="auto"/>
        <w:jc w:val="both"/>
        <w:rPr>
          <w:rFonts w:asciiTheme="minorBidi" w:hAnsiTheme="minorBidi"/>
          <w:lang w:bidi="en-US"/>
        </w:rPr>
      </w:pPr>
      <w:del w:id="882" w:author="David Helman" w:date="2025-06-09T14:23:00Z">
        <w:r w:rsidRPr="004E0A0D" w:rsidDel="001A781A">
          <w:rPr>
            <w:rFonts w:asciiTheme="minorBidi" w:hAnsiTheme="minorBidi"/>
            <w:lang w:bidi="en-US"/>
          </w:rPr>
          <w:delText xml:space="preserve">Though </w:delText>
        </w:r>
      </w:del>
      <w:ins w:id="883" w:author="David Helman" w:date="2025-06-09T14:23:00Z">
        <w:r w:rsidR="001A781A">
          <w:rPr>
            <w:rFonts w:asciiTheme="minorBidi" w:hAnsiTheme="minorBidi"/>
            <w:lang w:bidi="en-US"/>
          </w:rPr>
          <w:t>Alt</w:t>
        </w:r>
        <w:r w:rsidR="001A781A" w:rsidRPr="004E0A0D">
          <w:rPr>
            <w:rFonts w:asciiTheme="minorBidi" w:hAnsiTheme="minorBidi"/>
            <w:lang w:bidi="en-US"/>
          </w:rPr>
          <w:t xml:space="preserve">hough </w:t>
        </w:r>
      </w:ins>
      <w:r w:rsidRPr="004E0A0D">
        <w:rPr>
          <w:rFonts w:asciiTheme="minorBidi" w:hAnsiTheme="minorBidi"/>
          <w:lang w:bidi="en-US"/>
        </w:rPr>
        <w:t>using different bands</w:t>
      </w:r>
      <w:ins w:id="884" w:author="David Helman" w:date="2025-06-09T14:23:00Z">
        <w:r w:rsidR="001A781A">
          <w:rPr>
            <w:rFonts w:asciiTheme="minorBidi" w:hAnsiTheme="minorBidi"/>
            <w:lang w:bidi="en-US"/>
          </w:rPr>
          <w:t>,</w:t>
        </w:r>
      </w:ins>
      <w:del w:id="885" w:author="David Helman" w:date="2025-06-09T14:23:00Z">
        <w:r w:rsidRPr="004E0A0D" w:rsidDel="001A781A">
          <w:rPr>
            <w:rFonts w:asciiTheme="minorBidi" w:hAnsiTheme="minorBidi"/>
            <w:lang w:bidi="en-US"/>
          </w:rPr>
          <w:delText>,</w:delText>
        </w:r>
      </w:del>
      <w:r w:rsidRPr="004E0A0D">
        <w:rPr>
          <w:rFonts w:asciiTheme="minorBidi" w:hAnsiTheme="minorBidi"/>
          <w:lang w:bidi="en-US"/>
        </w:rPr>
        <w:t xml:space="preserve"> </w:t>
      </w:r>
      <w:del w:id="886" w:author="David Helman" w:date="2025-06-09T14:22:00Z">
        <w:r w:rsidRPr="004E0A0D" w:rsidDel="001A781A">
          <w:rPr>
            <w:rFonts w:asciiTheme="minorBidi" w:hAnsiTheme="minorBidi"/>
            <w:lang w:bidi="en-US"/>
          </w:rPr>
          <w:delText xml:space="preserve">our </w:delText>
        </w:r>
      </w:del>
      <w:r w:rsidRPr="004E0A0D">
        <w:rPr>
          <w:rFonts w:asciiTheme="minorBidi" w:hAnsiTheme="minorBidi"/>
          <w:lang w:bidi="en-US"/>
        </w:rPr>
        <w:t xml:space="preserve">findings align more closely with those of  Stimson et al. </w:t>
      </w:r>
      <w:r w:rsidRPr="004E0A0D">
        <w:rPr>
          <w:rFonts w:asciiTheme="minorBidi" w:hAnsiTheme="minorBidi"/>
          <w:lang w:bidi="en-US"/>
        </w:rPr>
        <w:fldChar w:fldCharType="begin" w:fldLock="1"/>
      </w:r>
      <w:ins w:id="887" w:author="David Helman" w:date="2025-06-09T14:23:00Z">
        <w:r w:rsidR="001A781A">
          <w:rPr>
            <w:rFonts w:asciiTheme="minorBidi" w:hAnsiTheme="minorBidi"/>
            <w:lang w:bidi="en-US"/>
          </w:rPr>
          <w:instrText>ADDIN CSL_CITATION {"citationItems":[{"id":"ITEM-1","itemData":{"DOI":"https://doi.org/10.1016/j.rse.2004.12.007","ISSN":"0034-4257","abstract":"Many fundamental ecosystem properties and dynamics are determined by plant water stress, particularly in dryland ecosystems where water is usually limiting. Indeed, under severe drought, plant water stress and associated insect infestations can produce landscape-scale mortality. Despite the fundamental importance of plant water stress in determining properties and dynamics at ecosystem and landscape scales, approaches for remotely sensing plant water stress are largely lacking, particularly for conifers. We evaluated the remotely sensed detection of foliar drought stress in two conifer species, Pinus edulis and Juniperus monosperma, which are co-dominants of extensive-juniper woodlands in North America, the first of which experienced extensive mortality in association with a recent drought. Needle spectra were made on these species in the field using an integrating sphere and portable spectrometer. Two indices of foliar water condition, plant water content (% of dry mass) and plant water potential, were compared to five spectral analyses: continuum removal of the 970 and 1200 nm water absorption features, the Normalized Difference Water Index (NDWI), the Normalized Difference Vegetation Index (NDVI), and the red edge wavelength position. For P. edulis, plant water content was significantly correlated with four of the five indices: NDVI (R2=0.71) and NDWI (R2=0.68) which exhibited stronger relationships than 970 nm continuum removal (R2=0.57) or red edge position (R2=0.45). All five indices were significantly correlated with P. edulis water content when trees undergoing mortality were included in analyses (R2=0.60–0.93). Although the correlations were weaker than for plant water content, plant water potential was significantly correlated with NDWI (R2=0.49), 970 nm (R2=0.44), NDVI (R2=0.35), and red edge (R2=0.34); again all five indices had significant relationships when trees undergoing mortality were included (R2=0.51–0.86). The relationships were weaker for J. monosperma: water content was significantly related to 970 nm (R2=0.50) and 1200 nm (R2=0.37) continuums and NDVI (R2=0.33), while water potential was related only to 1200 nm (R2=0.40). Our results demonstrate a critical link between plant physiological characteristics tied to water stress and associated spectral signatures for two extensive co-occurring conifer species.","author":[{"dropping-particle":"","family":"Stimson","given":"Hugh C","non-dropping-particle":"","parse-names":false,"suffix":""},{"dropping-particle":"","family":"Breshears","given":"David D","non-dropping-particle":"","parse-names":false,"suffix":""},{"dropping-particle":"","family":"Ustin","given":"Susan L","non-dropping-particle":"","parse-names":false,"suffix":""},{"dropping-particle":"","family":"Kefauver","given":"Shawn C","non-dropping-particle":"","parse-names":false,"suffix":""}],"container-title":"Remote Sensing of Environment","id":"ITEM-1","issue":"1","issued":{"date-parts":[["2005"]]},"page":"108-118","title":"Spectral sensing of foliar water conditions in two co-occurring conifer species: Pinus edulis and Juniperus monosperma","type":"article-journal","volume":"96"},"uris":["http://www.mendeley.com/documents/?uuid=b683193f-678e-4996-b797-a8408ee4b6e1","http://www.mendeley.com/documents/?uuid=56b4a6a1-14b4-4d34-9ef1-2aca10dae7af"]}],"mendeley":{"formattedCitation":"(Stimson et al., 2005)","manualFormatting":"(2005)","plainTextFormattedCitation":"(Stimson et al., 2005)","previouslyFormattedCitation":"[24]"},"properties":{"noteIndex":0},"schema":"https://github.com/citation-style-language/schema/raw/master/csl-citation.json"}</w:instrText>
        </w:r>
      </w:ins>
      <w:del w:id="888" w:author="David Helman" w:date="2025-06-09T14:23:00Z">
        <w:r w:rsidR="00921FCF" w:rsidRPr="004E0A0D" w:rsidDel="001A781A">
          <w:rPr>
            <w:rFonts w:asciiTheme="minorBidi" w:hAnsiTheme="minorBidi"/>
            <w:lang w:bidi="en-US"/>
          </w:rPr>
          <w:delInstrText>ADDIN CSL_CITATION {"citationItems":[{"id":"ITEM-1","itemData":{"DOI":"https://doi.org/10.1016/j.rse.2004.12.007","ISSN":"0034-4257","abstract":"Many fundamental ecosystem properties and dynamics are determined by plant water stress, particularly in dryland ecosystems where water is usually limiting. Indeed, under severe drought, plant water stress and associated insect infestations can produce landscape-scale mortality. Despite the fundamental importance of plant water stress in determining properties and dynamics at ecosystem and landscape scales, approaches for remotely sensing plant water stress are largely lacking, particularly for conifers. We evaluated the remotely sensed detection of foliar drought stress in two conifer species, Pinus edulis and Juniperus monosperma, which are co-dominants of extensive-juniper woodlands in North America, the first of which experienced extensive mortality in association with a recent drought. Needle spectra were made on these species in the field using an integrating sphere and portable spectrometer. Two indices of foliar water condition, plant water content (% of dry mass) and plant water potential, were compared to five spectral analyses: continuum removal of the 970 and 1200 nm water absorption features, the Normalized Difference Water Index (NDWI), the Normalized Difference Vegetation Index (NDVI), and the red edge wavelength position. For P. edulis, plant water content was significantly correlated with four of the five indices: NDVI (R2=0.71) and NDWI (R2=0.68) which exhibited stronger relationships than 970 nm continuum removal (R2=0.57) or red edge position (R2=0.45). All five indices were significantly correlated with P. edulis water content when trees undergoing mortality were included in analyses (R2=0.60–0.93). Although the correlations were weaker than for plant water content, plant water potential was significantly correlated with NDWI (R2=0.49), 970 nm (R2=0.44), NDVI (R2=0.35), and red edge (R2=0.34); again all five indices had significant relationships when trees undergoing mortality were included (R2=0.51–0.86). The relationships were weaker for J. monosperma: water content was significantly related to 970 nm (R2=0.50) and 1200 nm (R2=0.37) continuums and NDVI (R2=0.33), while water potential was related only to 1200 nm (R2=0.40). Our results demonstrate a critical link between plant physiological characteristics tied to water stress and associated spectral signatures for two extensive co-occurring conifer species.","author":[{"dropping-particle":"","family":"Stimson","given":"Hugh C","non-dropping-particle":"","parse-names":false,"suffix":""},{"dropping-particle":"","family":"Breshears","given":"David D","non-dropping-particle":"","parse-names":false,"suffix":""},{"dropping-particle":"","family":"Ustin","given":"Susan L","non-dropping-particle":"","parse-names":false,"suffix":""},{"dropping-particle":"","family":"Kefauver","given":"Shawn C","non-dropping-particle":"","parse-names":false,"suffix":""}],"container-title":"Remote Sensing of Environment","id":"ITEM-1","issue":"1","issued":{"date-parts":[["2005"]]},"page":"108-118","title":"Spectral sensing of foliar water conditions in two co-occurring conifer species: Pinus edulis and Juniperus monosperma","type":"article-journal","volume":"96"},"uris":["http://www.mendeley.com/documents/?uuid=b683193f-678e-4996-b797-a8408ee4b6e1"]}],"mendeley":{"formattedCitation":"(Stimson et al., 2005)","plainTextFormattedCitation":"(Stimson et al., 2005)","previouslyFormattedCitation":"[24]"},"properties":{"noteIndex":0},"schema":"https://github.com/citation-style-language/schema/raw/master/csl-citation.json"}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889" w:author="David Helman" w:date="2025-06-09T14:23:00Z">
        <w:r w:rsidR="00921FCF" w:rsidRPr="004E0A0D" w:rsidDel="001A781A">
          <w:rPr>
            <w:rFonts w:asciiTheme="minorBidi" w:hAnsiTheme="minorBidi"/>
            <w:noProof/>
            <w:lang w:bidi="en-US"/>
          </w:rPr>
          <w:delText xml:space="preserve">Stimson et al., </w:delText>
        </w:r>
      </w:del>
      <w:r w:rsidR="00921FCF" w:rsidRPr="004E0A0D">
        <w:rPr>
          <w:rFonts w:asciiTheme="minorBidi" w:hAnsiTheme="minorBidi"/>
          <w:noProof/>
          <w:lang w:bidi="en-US"/>
        </w:rPr>
        <w:t>2005)</w:t>
      </w:r>
      <w:r w:rsidRPr="004E0A0D">
        <w:rPr>
          <w:rFonts w:asciiTheme="minorBidi" w:hAnsiTheme="minorBidi"/>
        </w:rPr>
        <w:fldChar w:fldCharType="end"/>
      </w:r>
      <w:r w:rsidRPr="004E0A0D">
        <w:rPr>
          <w:rFonts w:asciiTheme="minorBidi" w:hAnsiTheme="minorBidi"/>
          <w:lang w:bidi="en-US"/>
        </w:rPr>
        <w:t>, who studied two conifer species (</w:t>
      </w:r>
      <w:r w:rsidRPr="004E0A0D">
        <w:rPr>
          <w:rFonts w:asciiTheme="minorBidi" w:hAnsiTheme="minorBidi"/>
          <w:i/>
          <w:iCs/>
          <w:lang w:bidi="en-US"/>
        </w:rPr>
        <w:t>Pinus edulis</w:t>
      </w:r>
      <w:r w:rsidRPr="004E0A0D">
        <w:rPr>
          <w:rFonts w:asciiTheme="minorBidi" w:hAnsiTheme="minorBidi"/>
          <w:lang w:bidi="en-US"/>
        </w:rPr>
        <w:t xml:space="preserve"> and </w:t>
      </w:r>
      <w:r w:rsidRPr="004E0A0D">
        <w:rPr>
          <w:rFonts w:asciiTheme="minorBidi" w:hAnsiTheme="minorBidi"/>
          <w:i/>
          <w:iCs/>
          <w:lang w:bidi="en-US"/>
        </w:rPr>
        <w:t xml:space="preserve">Juniperus </w:t>
      </w:r>
      <w:proofErr w:type="spellStart"/>
      <w:r w:rsidRPr="004E0A0D">
        <w:rPr>
          <w:rFonts w:asciiTheme="minorBidi" w:hAnsiTheme="minorBidi"/>
          <w:i/>
          <w:iCs/>
          <w:lang w:bidi="en-US"/>
        </w:rPr>
        <w:t>monosperma</w:t>
      </w:r>
      <w:proofErr w:type="spellEnd"/>
      <w:r w:rsidRPr="004E0A0D">
        <w:rPr>
          <w:rFonts w:asciiTheme="minorBidi" w:hAnsiTheme="minorBidi"/>
          <w:lang w:bidi="en-US"/>
        </w:rPr>
        <w:t xml:space="preserve">) in a forest setting. They found that indices incorporating 980 nm and 1200 nm wavelength bands were significantly correlated with measured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but the relationship</w:t>
      </w:r>
      <w:del w:id="890" w:author="David Helman" w:date="2025-06-09T14:23:00Z">
        <w:r w:rsidRPr="004E0A0D" w:rsidDel="001A781A">
          <w:rPr>
            <w:rFonts w:asciiTheme="minorBidi" w:hAnsiTheme="minorBidi"/>
            <w:lang w:bidi="en-US"/>
          </w:rPr>
          <w:delText>s</w:delText>
        </w:r>
      </w:del>
      <w:r w:rsidRPr="004E0A0D">
        <w:rPr>
          <w:rFonts w:asciiTheme="minorBidi" w:hAnsiTheme="minorBidi"/>
          <w:lang w:bidi="en-US"/>
        </w:rPr>
        <w:t xml:space="preserve"> differed between the two species. This species-specific variability is consistent with our observations, where </w:t>
      </w:r>
      <w:r w:rsidRPr="0023743B">
        <w:rPr>
          <w:rFonts w:asciiTheme="minorBidi" w:hAnsiTheme="minorBidi"/>
          <w:i/>
          <w:iCs/>
          <w:lang w:bidi="en-US"/>
          <w:rPrChange w:id="891" w:author="David Helman" w:date="2025-06-09T14:24:00Z">
            <w:rPr>
              <w:rFonts w:asciiTheme="minorBidi" w:hAnsiTheme="minorBidi"/>
              <w:lang w:bidi="en-US"/>
            </w:rPr>
          </w:rPrChange>
        </w:rPr>
        <w:t>Cypress</w:t>
      </w:r>
      <w:r w:rsidRPr="004E0A0D">
        <w:rPr>
          <w:rFonts w:asciiTheme="minorBidi" w:hAnsiTheme="minorBidi"/>
          <w:lang w:bidi="en-US"/>
        </w:rPr>
        <w:t xml:space="preserve"> and </w:t>
      </w:r>
      <w:r w:rsidRPr="0023743B">
        <w:rPr>
          <w:rFonts w:asciiTheme="minorBidi" w:hAnsiTheme="minorBidi"/>
          <w:i/>
          <w:iCs/>
          <w:lang w:bidi="en-US"/>
          <w:rPrChange w:id="892" w:author="David Helman" w:date="2025-06-09T14:24:00Z">
            <w:rPr>
              <w:rFonts w:asciiTheme="minorBidi" w:hAnsiTheme="minorBidi"/>
              <w:lang w:bidi="en-US"/>
            </w:rPr>
          </w:rPrChange>
        </w:rPr>
        <w:t>Pistacia</w:t>
      </w:r>
      <w:r w:rsidRPr="004E0A0D">
        <w:rPr>
          <w:rFonts w:asciiTheme="minorBidi" w:hAnsiTheme="minorBidi"/>
          <w:lang w:bidi="en-US"/>
        </w:rPr>
        <w:t xml:space="preserve"> showed stronger correlations with spectral indices than </w:t>
      </w:r>
      <w:r w:rsidRPr="0023743B">
        <w:rPr>
          <w:rFonts w:asciiTheme="minorBidi" w:hAnsiTheme="minorBidi"/>
          <w:i/>
          <w:iCs/>
          <w:lang w:bidi="en-US"/>
          <w:rPrChange w:id="893" w:author="David Helman" w:date="2025-06-09T14:24:00Z">
            <w:rPr>
              <w:rFonts w:asciiTheme="minorBidi" w:hAnsiTheme="minorBidi"/>
              <w:lang w:bidi="en-US"/>
            </w:rPr>
          </w:rPrChange>
        </w:rPr>
        <w:t>Pine</w:t>
      </w:r>
      <w:r w:rsidRPr="004E0A0D">
        <w:rPr>
          <w:rFonts w:asciiTheme="minorBidi" w:hAnsiTheme="minorBidi"/>
          <w:lang w:bidi="en-US"/>
        </w:rPr>
        <w:t xml:space="preserve"> and </w:t>
      </w:r>
      <w:r w:rsidRPr="0023743B">
        <w:rPr>
          <w:rFonts w:asciiTheme="minorBidi" w:hAnsiTheme="minorBidi"/>
          <w:i/>
          <w:iCs/>
          <w:lang w:bidi="en-US"/>
          <w:rPrChange w:id="894" w:author="David Helman" w:date="2025-06-09T14:24:00Z">
            <w:rPr>
              <w:rFonts w:asciiTheme="minorBidi" w:hAnsiTheme="minorBidi"/>
              <w:lang w:bidi="en-US"/>
            </w:rPr>
          </w:rPrChange>
        </w:rPr>
        <w:t>Carob</w:t>
      </w:r>
      <w:r w:rsidRPr="004E0A0D">
        <w:rPr>
          <w:rFonts w:asciiTheme="minorBidi" w:hAnsiTheme="minorBidi"/>
          <w:lang w:bidi="en-US"/>
        </w:rPr>
        <w:t xml:space="preserve">. The high variability in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between species is also consistent with recent findings by</w:t>
      </w:r>
      <w:del w:id="895" w:author="David Helman" w:date="2025-06-09T14:24:00Z">
        <w:r w:rsidRPr="004E0A0D" w:rsidDel="0023743B">
          <w:rPr>
            <w:rFonts w:asciiTheme="minorBidi" w:hAnsiTheme="minorBidi"/>
            <w:lang w:bidi="en-US"/>
          </w:rPr>
          <w:delText xml:space="preserve"> </w:delText>
        </w:r>
      </w:del>
      <w:r w:rsidRPr="004E0A0D">
        <w:rPr>
          <w:rFonts w:asciiTheme="minorBidi" w:hAnsiTheme="minorBidi"/>
          <w:lang w:bidi="en-US"/>
        </w:rPr>
        <w:t xml:space="preserve"> Italiano et al. </w:t>
      </w:r>
      <w:r w:rsidRPr="004E0A0D">
        <w:rPr>
          <w:rFonts w:asciiTheme="minorBidi" w:hAnsiTheme="minorBidi"/>
          <w:lang w:bidi="en-US"/>
        </w:rPr>
        <w:fldChar w:fldCharType="begin" w:fldLock="1"/>
      </w:r>
      <w:ins w:id="896" w:author="David Helman" w:date="2025-06-09T14:24:00Z">
        <w:r w:rsidR="006729D4">
          <w:rPr>
            <w:rFonts w:asciiTheme="minorBidi" w:hAnsiTheme="minorBidi"/>
            <w:lang w:bidi="en-US"/>
          </w:rPr>
          <w:instrText>ADDIN CSL_CITATION {"citationItems":[{"id":"ITEM-1","itemData":{"DOI":"https://doi.org/10.1016/j.foreco.2023.121406","ISSN":"0378-1127","abstract":"Drought reduces canopy cover, productivity and tree growth in forests. However, there is still little knowledge on how drought affects coupling between canopy greenness assessed by remote sensing and hydraulic conductivity detected by wood anatomy. This combination could improve the understanding of forest response to climate change. Thus, we investigated the impacts of a hot drought, which occurred in summer 2017, on radial growth, earlywood hydraulic diameter (Dh), a proxy of conductivity, and several remote-sensing indices in mixed Mediterranean hardwood forests (Quercus pubescens Willd. – Fraxinus ornus L.). In general, growth showed a higher coherence among trees and a higher responsiveness to climate. Growth decreased during the drought year, particularly for Q. pubescens, which showed high defoliation and dieback intensity. Both species showed a decline of Dh in 2018 after the drought and subsequent warm winter conditions. We found positive relationships between Dh and remote-sensing data for Q. pubescens in some of these vulnerable sites, where (i) growth was constrained by dry spring-summer conditions and (ii) Dh and growth covaried. These findings indicate a high variability among sites and tree species in their responses to drought considering earlywood anatomy, growth canopy cover and water content. However, some common patterns emerge such as links between potential hydraulic conductivity (Dh), tree cover and Dh-growth covariation in the most impacted sites. Further, F. ornus seem to perform better in terms of growth under drought conditions, showing less mortality and dieback than Q. pubescens. Future studies could explore how water transport and changes in canopy cover respond to dry and warm conditions and if that covariation indicates vulnerability to drought.","author":[{"dropping-particle":"","family":"Italiano","given":"Santain S P","non-dropping-particle":"","parse-names":false,"suffix":""},{"dropping-particle":"","family":"Julio Camarero","given":"J","non-dropping-particle":"","parse-names":false,"suffix":""},{"dropping-particle":"","family":"Borghetti","given":"Marco","non-dropping-particle":"","parse-names":false,"suffix":""},{"dropping-particle":"","family":"Colangelo","given":"Michele","non-dropping-particle":"","parse-names":false,"suffix":""},{"dropping-particle":"","family":"Pizarro","given":"Manuel","non-dropping-particle":"","parse-names":false,"suffix":""},{"dropping-particle":"","family":"Ripullone","given":"Francesco","non-dropping-particle":"","parse-names":false,"suffix":""}],"container-title":"Forest Ecology and Management","id":"ITEM-1","issued":{"date-parts":[["2023"]]},"page":"121406","title":"Radial growth, wood anatomical traits and remote sensing indexes reflect different impacts of drought on Mediterranean forests","type":"article-journal","volume":"548"},"uris":["http://www.mendeley.com/documents/?uuid=46e7fd80-5041-44b5-86f7-eafa12598857","http://www.mendeley.com/documents/?uuid=42d92ad6-34f1-4a13-adaf-e7202d61a44d"]}],"mendeley":{"formattedCitation":"(Italiano et al., 2023)","manualFormatting":"(2023)","plainTextFormattedCitation":"(Italiano et al., 2023)","previouslyFormattedCitation":"[25]"},"properties":{"noteIndex":0},"schema":"https://github.com/citation-style-language/schema/raw/master/csl-citation.json"}</w:instrText>
        </w:r>
      </w:ins>
      <w:del w:id="897" w:author="David Helman" w:date="2025-06-09T14:24:00Z">
        <w:r w:rsidR="00921FCF" w:rsidRPr="004E0A0D" w:rsidDel="006729D4">
          <w:rPr>
            <w:rFonts w:asciiTheme="minorBidi" w:hAnsiTheme="minorBidi"/>
            <w:lang w:bidi="en-US"/>
          </w:rPr>
          <w:delInstrText>ADDIN CSL_CITATION {"citationItems":[{"id":"ITEM-1","itemData":{"DOI":"https://doi.org/10.1016/j.foreco.2023.121406","ISSN":"0378-1127","abstract":"Drought reduces canopy cover, productivity and tree growth in forests. However, there is still little knowledge on how drought affects coupling between canopy greenness assessed by remote sensing and hydraulic conductivity detected by wood anatomy. This combination could improve the understanding of forest response to climate change. Thus, we investigated the impacts of a hot drought, which occurred in summer 2017, on radial growth, earlywood hydraulic diameter (Dh), a proxy of conductivity, and several remote-sensing indices in mixed Mediterranean hardwood forests (Quercus pubescens Willd. – Fraxinus ornus L.). In general, growth showed a higher coherence among trees and a higher responsiveness to climate. Growth decreased during the drought year, particularly for Q. pubescens, which showed high defoliation and dieback intensity. Both species showed a decline of Dh in 2018 after the drought and subsequent warm winter conditions. We found positive relationships between Dh and remote-sensing data for Q. pubescens in some of these vulnerable sites, where (i) growth was constrained by dry spring-summer conditions and (ii) Dh and growth covaried. These findings indicate a high variability among sites and tree species in their responses to drought considering earlywood anatomy, growth canopy cover and water content. However, some common patterns emerge such as links between potential hydraulic conductivity (Dh), tree cover and Dh-growth covariation in the most impacted sites. Further, F. ornus seem to perform better in terms of growth under drought conditions, showing less mortality and dieback than Q. pubescens. Future studies could explore how water transport and changes in canopy cover respond to dry and warm conditions and if that covariation indicates vulnerability to drought.","author":[{"dropping-particle":"","family":"Italiano","given":"Santain S P","non-dropping-particle":"","parse-names":false,"suffix":""},{"dropping-particle":"","family":"Julio Camarero","given":"J","non-dropping-particle":"","parse-names":false,"suffix":""},{"dropping-particle":"","family":"Borghetti","given":"Marco","non-dropping-particle":"","parse-names":false,"suffix":""},{"dropping-particle":"","family":"Colangelo","given":"Michele","non-dropping-particle":"","parse-names":false,"suffix":""},{"dropping-particle":"","family":"Pizarro","given":"Manuel","non-dropping-particle":"","parse-names":false,"suffix":""},{"dropping-particle":"","family":"Ripullone","given":"Francesco","non-dropping-particle":"","parse-names":false,"suffix":""}],"container-title":"Forest Ecology and Management","id":"ITEM-1","issued":{"date-parts":[["2023"]]},"page":"121406","title":"Radial growth, wood anatomical traits and remote sensing indexes reflect different impacts of drought on Mediterranean forests","type":"article-journal","volume":"548"},"uris":["http://www.mendeley.com/documents/?uuid=46e7fd80-5041-44b5-86f7-eafa12598857"]}],"mendeley":{"formattedCitation":"(Italiano et al., 2023)","plainTextFormattedCitation":"(Italiano et al., 2023)","previouslyFormattedCitation":"[25]"},"properties":{"noteIndex":0},"schema":"https://github.com/citation-style-language/schema/raw/master/csl-citation.json"}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898" w:author="David Helman" w:date="2025-06-09T14:24:00Z">
        <w:r w:rsidR="00921FCF" w:rsidRPr="004E0A0D" w:rsidDel="0023743B">
          <w:rPr>
            <w:rFonts w:asciiTheme="minorBidi" w:hAnsiTheme="minorBidi"/>
            <w:noProof/>
            <w:lang w:bidi="en-US"/>
          </w:rPr>
          <w:delText xml:space="preserve">Italiano et al., </w:delText>
        </w:r>
      </w:del>
      <w:r w:rsidR="00921FCF" w:rsidRPr="004E0A0D">
        <w:rPr>
          <w:rFonts w:asciiTheme="minorBidi" w:hAnsiTheme="minorBidi"/>
          <w:noProof/>
          <w:lang w:bidi="en-US"/>
        </w:rPr>
        <w:t>2023)</w:t>
      </w:r>
      <w:r w:rsidRPr="004E0A0D">
        <w:rPr>
          <w:rFonts w:asciiTheme="minorBidi" w:hAnsiTheme="minorBidi"/>
        </w:rPr>
        <w:fldChar w:fldCharType="end"/>
      </w:r>
      <w:r w:rsidRPr="004E0A0D">
        <w:rPr>
          <w:rFonts w:asciiTheme="minorBidi" w:hAnsiTheme="minorBidi"/>
          <w:lang w:bidi="en-US"/>
        </w:rPr>
        <w:t xml:space="preserve">, who reported significant differences in hydraulic traits among Mediterranean forest species. </w:t>
      </w:r>
    </w:p>
    <w:p w14:paraId="4F2992FB" w14:textId="012CFE0C"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The evaluation of machine learning models, including RF, XGB, and SVM, resulted in the SVM being the best model, particularly when incorporating species as a feature (Table 4). While Sadiq et al. </w:t>
      </w:r>
      <w:r w:rsidRPr="004E0A0D">
        <w:rPr>
          <w:rFonts w:asciiTheme="minorBidi" w:hAnsiTheme="minorBidi"/>
          <w:lang w:bidi="en-US"/>
        </w:rPr>
        <w:fldChar w:fldCharType="begin" w:fldLock="1"/>
      </w:r>
      <w:ins w:id="899" w:author="David Helman" w:date="2025-06-09T14:25:00Z">
        <w:r w:rsidR="00A2327F">
          <w:rPr>
            <w:rFonts w:asciiTheme="minorBidi" w:hAnsiTheme="minorBidi"/>
            <w:lang w:bidi="en-US"/>
          </w:rPr>
          <w:instrText>ADDIN CSL_CITATION {"citationItems":[{"id":"ITEM-1","itemData":{"DOI":"https://doi.org/10.1016/j.ecolind.2023.111233","ISSN":"1470-160X","abstract":"Meteorological drought, driven by inadequate precipitation, has significant repercussions for water resources, agriculture, and human well-being. This study conducted an extensive assessment of meteorological drought in northern Bangladesh, employing remote sensing indices and machine learning techniques. The main aim was to evaluate meteorological drought occurrences in northern Bangladesh from 2010 to 2019, utilizing seven drought parameters and a machine learning model. Utilizing a Random Forest (RF) model, this study employed the Standardized Precipitation Index (SPI) as the dependent variable and seven remote sensing indices as independent variables. Through this methodology, the study assessed the significance of these indices generated by the model and integrated them, culminating in the creation of a meteorological drought distribution map spanning 2010 to 2019. This approach offers novel insights by probing the interplay and collective impacts of these indices, shedding light on previously unexplored aspects of regional drought patterns of northern Bangladesh. The major findings showed that precipitation strongly influenced both short-term and long-term meteorological drought episodes. Moreover, land surface-related indices, such as Evapotranspiration (ET) and Normalized Difference Water Index (NDWI), exhibited a more pronounced impact on short-term drought occurrences, while vegetation-related indices like Normalized Multi-band Drought Index (NMDI) and Normalized Difference Vegetation Index (NDVI) demonstrated greater influence over long-term drought events. During this timeframe, the Rajshahi division experienced frequent extreme and severe drought events. Moderate droughts and abnormally dry conditions were widespread. The Barind tract area consistently faced moderate to extreme droughts, with exceptions in 2011, 2014, and 2019. On average, over 5% of the region had extreme droughts, while more than 12% experienced severe droughts during this decade. Long-term drought indicators (SPI 6 and SPI 9) consistently showed higher frequencies of extreme and severe droughts compared to short-term indicators (SPI 1 and SPI 3), emphasizing the influence of prolonged rainfall deficits on extreme droughts and the relevance of longer time frames for severe drought dynamics. The RF model demonstrated strong performance with accuracy ranging from 81% to 95%. Low prediction errors (RMSE 6% to 31%) and high out-of-bag (OOB) accuracy ranging from 76% to 98% hi…","author":[{"dropping-particle":"","family":"Sadiq","given":"Md. Ashhab","non-dropping-particle":"","parse-names":false,"suffix":""},{"dropping-particle":"","family":"Sarkar","given":"Showmitra Kumar","non-dropping-particle":"","parse-names":false,"suffix":""},{"dropping-particle":"","family":"Raisa","given":"Saima Sekander","non-dropping-particle":"","parse-names":false,"suffix":""}],"container-title":"Ecological Indicators","id":"ITEM-1","issued":{"date-parts":[["2023"]]},"page":"111233","title":"Meteorological drought assessment in northern Bangladesh: A machine learning-based approach considering remote sensing indices","type":"article-journal","volume":"157"},"uris":["http://www.mendeley.com/documents/?uuid=7e3861ec-fae4-4f6a-bfd1-e60084b45149","http://www.mendeley.com/documents/?uuid=0e4eed3e-9e88-4be8-b8f5-5f94aee34a1c"]}],"mendeley":{"formattedCitation":"(Sadiq et al., 2023)","manualFormatting":"(2023)","plainTextFormattedCitation":"(Sadiq et al., 2023)","previouslyFormattedCitation":"[30]"},"properties":{"noteIndex":0},"schema":"https://github.com/citation-style-language/schema/raw/master/csl-citation.json"}</w:instrText>
        </w:r>
      </w:ins>
      <w:del w:id="900" w:author="David Helman" w:date="2025-06-09T14:25:00Z">
        <w:r w:rsidR="00921FCF" w:rsidRPr="004E0A0D" w:rsidDel="00A2327F">
          <w:rPr>
            <w:rFonts w:asciiTheme="minorBidi" w:hAnsiTheme="minorBidi"/>
            <w:lang w:bidi="en-US"/>
          </w:rPr>
          <w:delInstrText>ADDIN CSL_CITATION {"citationItems":[{"id":"ITEM-1","itemData":{"DOI":"https://doi.org/10.1016/j.ecolind.2023.111233","ISSN":"1470-160X","abstract":"Meteorological drought, driven by inadequate precipitation, has significant repercussions for water resources, agriculture, and human well-being. This study conducted an extensive assessment of meteorological drought in northern Bangladesh, employing remote sensing indices and machine learning techniques. The main aim was to evaluate meteorological drought occurrences in northern Bangladesh from 2010 to 2019, utilizing seven drought parameters and a machine learning model. Utilizing a Random Forest (RF) model, this study employed the Standardized Precipitation Index (SPI) as the dependent variable and seven remote sensing indices as independent variables. Through this methodology, the study assessed the significance of these indices generated by the model and integrated them, culminating in the creation of a meteorological drought distribution map spanning 2010 to 2019. This approach offers novel insights by probing the interplay and collective impacts of these indices, shedding light on previously unexplored aspects of regional drought patterns of northern Bangladesh. The major findings showed that precipitation strongly influenced both short-term and long-term meteorological drought episodes. Moreover, land surface-related indices, such as Evapotranspiration (ET) and Normalized Difference Water Index (NDWI), exhibited a more pronounced impact on short-term drought occurrences, while vegetation-related indices like Normalized Multi-band Drought Index (NMDI) and Normalized Difference Vegetation Index (NDVI) demonstrated greater influence over long-term drought events. During this timeframe, the Rajshahi division experienced frequent extreme and severe drought events. Moderate droughts and abnormally dry conditions were widespread. The Barind tract area consistently faced moderate to extreme droughts, with exceptions in 2011, 2014, and 2019. On average, over 5% of the region had extreme droughts, while more than 12% experienced severe droughts during this decade. Long-term drought indicators (SPI 6 and SPI 9) consistently showed higher frequencies of extreme and severe droughts compared to short-term indicators (SPI 1 and SPI 3), emphasizing the influence of prolonged rainfall deficits on extreme droughts and the relevance of longer time frames for severe drought dynamics. The RF model demonstrated strong performance with accuracy ranging from 81% to 95%. Low prediction errors (RMSE 6% to 31%) and high out-of-bag (OOB) accuracy ranging from 76% to 98% hi…","author":[{"dropping-particle":"","family":"Sadiq","given":"Md. Ashhab","non-dropping-particle":"","parse-names":false,"suffix":""},{"dropping-particle":"","family":"Sarkar","given":"Showmitra Kumar","non-dropping-particle":"","parse-names":false,"suffix":""},{"dropping-particle":"","family":"Raisa","given":"Saima Sekander","non-dropping-particle":"","parse-names":false,"suffix":""}],"container-title":"Ecological Indicators","id":"ITEM-1","issued":{"date-parts":[["2023"]]},"page":"111233","title":"Meteorological drought assessment in northern Bangladesh: A machine learning-based approach considering remote sensing indices","type":"article-journal","volume":"157"},"uris":["http://www.mendeley.com/documents/?uuid=7e3861ec-fae4-4f6a-bfd1-e60084b45149"]}],"mendeley":{"formattedCitation":"(Sadiq et al., 2023)","plainTextFormattedCitation":"(Sadiq et al., 2023)","previouslyFormattedCitation":"[30]"},"properties":{"noteIndex":0},"schema":"https://github.com/citation-style-language/schema/raw/master/csl-citation.json"}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901" w:author="David Helman" w:date="2025-06-09T14:24:00Z">
        <w:r w:rsidR="00921FCF" w:rsidRPr="004E0A0D" w:rsidDel="00A2327F">
          <w:rPr>
            <w:rFonts w:asciiTheme="minorBidi" w:hAnsiTheme="minorBidi"/>
            <w:noProof/>
            <w:lang w:bidi="en-US"/>
          </w:rPr>
          <w:delText>Sadiq et al.,</w:delText>
        </w:r>
      </w:del>
      <w:del w:id="902" w:author="David Helman" w:date="2025-06-09T14:25:00Z">
        <w:r w:rsidR="00921FCF" w:rsidRPr="004E0A0D" w:rsidDel="00A2327F">
          <w:rPr>
            <w:rFonts w:asciiTheme="minorBidi" w:hAnsiTheme="minorBidi"/>
            <w:noProof/>
            <w:lang w:bidi="en-US"/>
          </w:rPr>
          <w:delText xml:space="preserve"> </w:delText>
        </w:r>
      </w:del>
      <w:r w:rsidR="00921FCF" w:rsidRPr="004E0A0D">
        <w:rPr>
          <w:rFonts w:asciiTheme="minorBidi" w:hAnsiTheme="minorBidi"/>
          <w:noProof/>
          <w:lang w:bidi="en-US"/>
        </w:rPr>
        <w:t>2023)</w:t>
      </w:r>
      <w:r w:rsidRPr="004E0A0D">
        <w:rPr>
          <w:rFonts w:asciiTheme="minorBidi" w:hAnsiTheme="minorBidi"/>
        </w:rPr>
        <w:fldChar w:fldCharType="end"/>
      </w:r>
      <w:ins w:id="903" w:author="David Helman" w:date="2025-06-09T14:25:00Z">
        <w:r w:rsidR="00A2327F">
          <w:rPr>
            <w:rFonts w:asciiTheme="minorBidi" w:hAnsiTheme="minorBidi"/>
          </w:rPr>
          <w:t xml:space="preserve"> </w:t>
        </w:r>
      </w:ins>
      <w:r w:rsidRPr="004E0A0D">
        <w:rPr>
          <w:rFonts w:asciiTheme="minorBidi" w:hAnsiTheme="minorBidi"/>
          <w:lang w:bidi="en-US"/>
        </w:rPr>
        <w:t xml:space="preserve">and </w:t>
      </w:r>
      <w:proofErr w:type="spellStart"/>
      <w:r w:rsidRPr="004E0A0D">
        <w:rPr>
          <w:rFonts w:asciiTheme="minorBidi" w:hAnsiTheme="minorBidi"/>
          <w:lang w:bidi="en-US"/>
        </w:rPr>
        <w:t>Virnodkar</w:t>
      </w:r>
      <w:proofErr w:type="spellEnd"/>
      <w:r w:rsidRPr="004E0A0D">
        <w:rPr>
          <w:rFonts w:asciiTheme="minorBidi" w:hAnsiTheme="minorBidi"/>
          <w:lang w:bidi="en-US"/>
        </w:rPr>
        <w:t xml:space="preserve"> et al. </w:t>
      </w:r>
      <w:r w:rsidRPr="004E0A0D">
        <w:rPr>
          <w:rFonts w:asciiTheme="minorBidi" w:hAnsiTheme="minorBidi"/>
          <w:lang w:bidi="en-US"/>
        </w:rPr>
        <w:fldChar w:fldCharType="begin" w:fldLock="1"/>
      </w:r>
      <w:ins w:id="904" w:author="David Helman" w:date="2025-06-09T14:25:00Z">
        <w:r w:rsidR="006D6E96">
          <w:rPr>
            <w:rFonts w:asciiTheme="minorBidi" w:hAnsiTheme="minorBidi"/>
            <w:lang w:bidi="en-US"/>
          </w:rPr>
          <w:instrText>ADDIN CSL_CITATION {"citationItems":[{"id":"ITEM-1","itemData":{"DOI":"10.1007/s11119-020-09711-9","ISSN":"1573-1618","abstract":"The remote sensing (RS) technique is less cost- and labour- intensive than ground-based surveys for diverse applications in agriculture. Machine learning (ML), a branch of artificial intelligence (AI), provides an effective approach to construct a model for regression and classification of a multivariate and non-linear system. Without being explicitly programmed, machine learning models learn from training data, i.e., past experience. Machine learning, when applied to remotely sensed data, has the potential to evolve a real-time farm-specific management system to reinforce farmers' ability to make appropriate decisions. Recently, the use of machine learning techniques combined with RS data has reshaped precision agriculture in many ways, such as crop identification, yield prediction and crop water stress assessment, with better accuracy than conventional RS methods. As agriculture accounts for approximately 70% of the worldwide water withdrawals, it must be used in the most efficient way to obtain maximum yields and food production. The use of water management and irrigation based on plant water stress have been demonstrated to not only save water but also increase yield. To date, RS and ML-based results have encouraged farmers and decision-makers to adopt this technology to meet global food demands. This phenomenon has led to the much-needed interest of researchers in using ML to improve agriculture outcomes. However, the use of ML for the potential evaluation of water stress continues to be unexplored and the existing methods can still be greatly improved. This study aims to present an overall review of the widely used methods for crop water stress monitoring using remote sensing and machine learning and focuses on future directions for researchers.","author":[{"dropping-particle":"","family":"Virnodkar","given":"Shyamal S","non-dropping-particle":"","parse-names":false,"suffix":""},{"dropping-particle":"","family":"Pachghare","given":"Vinod K","non-dropping-particle":"","parse-names":false,"suffix":""},{"dropping-particle":"","family":"Patil","given":"V C","non-dropping-particle":"","parse-names":false,"suffix":""},{"dropping-particle":"","family":"Jha","given":"Sunil Kumar","non-dropping-particle":"","parse-names":false,"suffix":""}],"container-title":"Precision Agriculture","id":"ITEM-1","issue":"5","issued":{"date-parts":[["2020"]]},"page":"1121-1155","title":"Remote sensing and machine learning for crop water stress determination in various crops: a critical review","type":"article-journal","volume":"21"},"uris":["http://www.mendeley.com/documents/?uuid=beb3fd88-60e2-4e53-85ef-f478c80577df","http://www.mendeley.com/documents/?uuid=bd05de47-2dd2-4002-a3a0-26d4e8b16589"]}],"mendeley":{"formattedCitation":"(Virnodkar et al., 2020)","manualFormatting":"(2020)","plainTextFormattedCitation":"(Virnodkar et al., 2020)","previouslyFormattedCitation":"[31]"},"properties":{"noteIndex":0},"schema":"https://github.com/citation-style-language/schema/raw/master/csl-citation.json"}</w:instrText>
        </w:r>
      </w:ins>
      <w:del w:id="905" w:author="David Helman" w:date="2025-06-09T14:25:00Z">
        <w:r w:rsidR="00921FCF" w:rsidRPr="004E0A0D" w:rsidDel="006D6E96">
          <w:rPr>
            <w:rFonts w:asciiTheme="minorBidi" w:hAnsiTheme="minorBidi"/>
            <w:lang w:bidi="en-US"/>
          </w:rPr>
          <w:delInstrText>ADDIN CSL_CITATION {"citationItems":[{"id":"ITEM-1","itemData":{"DOI":"10.1007/s11119-020-09711-9","ISSN":"1573-1618","abstract":"The remote sensing (RS) technique is less cost- and labour- intensive than ground-based surveys for diverse applications in agriculture. Machine learning (ML), a branch of artificial intelligence (AI), provides an effective approach to construct a model for regression and classification of a multivariate and non-linear system. Without being explicitly programmed, machine learning models learn from training data, i.e., past experience. Machine learning, when applied to remotely sensed data, has the potential to evolve a real-time farm-specific management system to reinforce farmers' ability to make appropriate decisions. Recently, the use of machine learning techniques combined with RS data has reshaped precision agriculture in many ways, such as crop identification, yield prediction and crop water stress assessment, with better accuracy than conventional RS methods. As agriculture accounts for approximately 70% of the worldwide water withdrawals, it must be used in the most efficient way to obtain maximum yields and food production. The use of water management and irrigation based on plant water stress have been demonstrated to not only save water but also increase yield. To date, RS and ML-based results have encouraged farmers and decision-makers to adopt this technology to meet global food demands. This phenomenon has led to the much-needed interest of researchers in using ML to improve agriculture outcomes. However, the use of ML for the potential evaluation of water stress continues to be unexplored and the existing methods can still be greatly improved. This study aims to present an overall review of the widely used methods for crop water stress monitoring using remote sensing and machine learning and focuses on future directions for researchers.","author":[{"dropping-particle":"","family":"Virnodkar","given":"Shyamal S","non-dropping-particle":"","parse-names":false,"suffix":""},{"dropping-particle":"","family":"Pachghare","given":"Vinod K","non-dropping-particle":"","parse-names":false,"suffix":""},{"dropping-particle":"","family":"Patil","given":"V C","non-dropping-particle":"","parse-names":false,"suffix":""},{"dropping-particle":"","family":"Jha","given":"Sunil Kumar","non-dropping-particle":"","parse-names":false,"suffix":""}],"container-title":"Precision Agriculture","id":"ITEM-1","issue":"5","issued":{"date-parts":[["2020"]]},"page":"1121-1155","title":"Remote sensing and machine learning for crop water stress determination in various crops: a critical review","type":"article-journal","volume":"21"},"uris":["http://www.mendeley.com/documents/?uuid=beb3fd88-60e2-4e53-85ef-f478c80577df"]}],"mendeley":{"formattedCitation":"(Virnodkar et al., 2020)","plainTextFormattedCitation":"(Virnodkar et al., 2020)","previouslyFormattedCitation":"[31]"},"properties":{"noteIndex":0},"schema":"https://github.com/citation-style-language/schema/raw/master/csl-citation.json"}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906" w:author="David Helman" w:date="2025-06-09T14:25:00Z">
        <w:r w:rsidR="00921FCF" w:rsidRPr="004E0A0D" w:rsidDel="00A2327F">
          <w:rPr>
            <w:rFonts w:asciiTheme="minorBidi" w:hAnsiTheme="minorBidi"/>
            <w:noProof/>
            <w:lang w:bidi="en-US"/>
          </w:rPr>
          <w:delText xml:space="preserve">Virnodkar et al., </w:delText>
        </w:r>
      </w:del>
      <w:r w:rsidR="00921FCF" w:rsidRPr="004E0A0D">
        <w:rPr>
          <w:rFonts w:asciiTheme="minorBidi" w:hAnsiTheme="minorBidi"/>
          <w:noProof/>
          <w:lang w:bidi="en-US"/>
        </w:rPr>
        <w:t>2020)</w:t>
      </w:r>
      <w:r w:rsidRPr="004E0A0D">
        <w:rPr>
          <w:rFonts w:asciiTheme="minorBidi" w:hAnsiTheme="minorBidi"/>
        </w:rPr>
        <w:fldChar w:fldCharType="end"/>
      </w:r>
      <w:r w:rsidRPr="004E0A0D">
        <w:rPr>
          <w:rFonts w:asciiTheme="minorBidi" w:hAnsiTheme="minorBidi"/>
          <w:lang w:bidi="en-US"/>
        </w:rPr>
        <w:t xml:space="preserve"> focused on other vegetation characteristics rather than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specifically, their work demonstrates the broader potential of machine learning in remote sensing applications for forest assessment. In </w:t>
      </w:r>
      <w:del w:id="907" w:author="David Helman" w:date="2025-06-09T14:25:00Z">
        <w:r w:rsidRPr="004E0A0D" w:rsidDel="006D6E96">
          <w:rPr>
            <w:rFonts w:asciiTheme="minorBidi" w:hAnsiTheme="minorBidi"/>
            <w:lang w:bidi="en-US"/>
          </w:rPr>
          <w:delText xml:space="preserve">our </w:delText>
        </w:r>
      </w:del>
      <w:ins w:id="908" w:author="David Helman" w:date="2025-06-09T14:25:00Z">
        <w:r w:rsidR="006D6E96">
          <w:rPr>
            <w:rFonts w:asciiTheme="minorBidi" w:hAnsiTheme="minorBidi"/>
            <w:lang w:bidi="en-US"/>
          </w:rPr>
          <w:t>this</w:t>
        </w:r>
        <w:r w:rsidR="006D6E96" w:rsidRPr="004E0A0D">
          <w:rPr>
            <w:rFonts w:asciiTheme="minorBidi" w:hAnsiTheme="minorBidi"/>
            <w:lang w:bidi="en-US"/>
          </w:rPr>
          <w:t xml:space="preserve"> </w:t>
        </w:r>
      </w:ins>
      <w:r w:rsidRPr="004E0A0D">
        <w:rPr>
          <w:rFonts w:asciiTheme="minorBidi" w:hAnsiTheme="minorBidi"/>
          <w:lang w:bidi="en-US"/>
        </w:rPr>
        <w:t xml:space="preserve">study, the performance varied across species, with </w:t>
      </w:r>
      <w:r w:rsidRPr="006D6E96">
        <w:rPr>
          <w:rFonts w:asciiTheme="minorBidi" w:hAnsiTheme="minorBidi"/>
          <w:i/>
          <w:iCs/>
          <w:lang w:bidi="en-US"/>
          <w:rPrChange w:id="909" w:author="David Helman" w:date="2025-06-09T14:25:00Z">
            <w:rPr>
              <w:rFonts w:asciiTheme="minorBidi" w:hAnsiTheme="minorBidi"/>
              <w:lang w:bidi="en-US"/>
            </w:rPr>
          </w:rPrChange>
        </w:rPr>
        <w:t>Cypress</w:t>
      </w:r>
      <w:r w:rsidRPr="004E0A0D">
        <w:rPr>
          <w:rFonts w:asciiTheme="minorBidi" w:hAnsiTheme="minorBidi"/>
          <w:lang w:bidi="en-US"/>
        </w:rPr>
        <w:t xml:space="preserve"> and </w:t>
      </w:r>
      <w:r w:rsidRPr="006D6E96">
        <w:rPr>
          <w:rFonts w:asciiTheme="minorBidi" w:hAnsiTheme="minorBidi"/>
          <w:i/>
          <w:iCs/>
          <w:lang w:bidi="en-US"/>
          <w:rPrChange w:id="910" w:author="David Helman" w:date="2025-06-09T14:25:00Z">
            <w:rPr>
              <w:rFonts w:asciiTheme="minorBidi" w:hAnsiTheme="minorBidi"/>
              <w:lang w:bidi="en-US"/>
            </w:rPr>
          </w:rPrChange>
        </w:rPr>
        <w:t>Pistacia</w:t>
      </w:r>
      <w:r w:rsidRPr="004E0A0D">
        <w:rPr>
          <w:rFonts w:asciiTheme="minorBidi" w:hAnsiTheme="minorBidi"/>
          <w:lang w:bidi="en-US"/>
        </w:rPr>
        <w:t xml:space="preserve"> showing better predictability compared to </w:t>
      </w:r>
      <w:r w:rsidRPr="006D6E96">
        <w:rPr>
          <w:rFonts w:asciiTheme="minorBidi" w:hAnsiTheme="minorBidi"/>
          <w:i/>
          <w:iCs/>
          <w:lang w:bidi="en-US"/>
          <w:rPrChange w:id="911" w:author="David Helman" w:date="2025-06-09T14:25:00Z">
            <w:rPr>
              <w:rFonts w:asciiTheme="minorBidi" w:hAnsiTheme="minorBidi"/>
              <w:lang w:bidi="en-US"/>
            </w:rPr>
          </w:rPrChange>
        </w:rPr>
        <w:t>Pine</w:t>
      </w:r>
      <w:r w:rsidRPr="004E0A0D">
        <w:rPr>
          <w:rFonts w:asciiTheme="minorBidi" w:hAnsiTheme="minorBidi"/>
          <w:lang w:bidi="en-US"/>
        </w:rPr>
        <w:t xml:space="preserve">, </w:t>
      </w:r>
      <w:r w:rsidRPr="006D6E96">
        <w:rPr>
          <w:rFonts w:asciiTheme="minorBidi" w:hAnsiTheme="minorBidi"/>
          <w:i/>
          <w:iCs/>
          <w:lang w:bidi="en-US"/>
          <w:rPrChange w:id="912" w:author="David Helman" w:date="2025-06-09T14:25:00Z">
            <w:rPr>
              <w:rFonts w:asciiTheme="minorBidi" w:hAnsiTheme="minorBidi"/>
              <w:lang w:bidi="en-US"/>
            </w:rPr>
          </w:rPrChange>
        </w:rPr>
        <w:t>Oak</w:t>
      </w:r>
      <w:r w:rsidRPr="004E0A0D">
        <w:rPr>
          <w:rFonts w:asciiTheme="minorBidi" w:hAnsiTheme="minorBidi"/>
          <w:lang w:bidi="en-US"/>
        </w:rPr>
        <w:t xml:space="preserve">, and </w:t>
      </w:r>
      <w:r w:rsidRPr="006D6E96">
        <w:rPr>
          <w:rFonts w:asciiTheme="minorBidi" w:hAnsiTheme="minorBidi"/>
          <w:i/>
          <w:iCs/>
          <w:lang w:bidi="en-US"/>
          <w:rPrChange w:id="913" w:author="David Helman" w:date="2025-06-09T14:25:00Z">
            <w:rPr>
              <w:rFonts w:asciiTheme="minorBidi" w:hAnsiTheme="minorBidi"/>
              <w:lang w:bidi="en-US"/>
            </w:rPr>
          </w:rPrChange>
        </w:rPr>
        <w:t>Carob</w:t>
      </w:r>
      <w:r w:rsidRPr="004E0A0D">
        <w:rPr>
          <w:rFonts w:asciiTheme="minorBidi" w:hAnsiTheme="minorBidi"/>
          <w:lang w:bidi="en-US"/>
        </w:rPr>
        <w:t xml:space="preserve"> (Fig. 8). This variation may be attributed to the higher inter-annual variance of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w:t>
      </w:r>
      <w:r w:rsidRPr="006D6E96">
        <w:rPr>
          <w:rFonts w:asciiTheme="minorBidi" w:hAnsiTheme="minorBidi"/>
          <w:i/>
          <w:iCs/>
          <w:lang w:bidi="en-US"/>
          <w:rPrChange w:id="914" w:author="David Helman" w:date="2025-06-09T14:26:00Z">
            <w:rPr>
              <w:rFonts w:asciiTheme="minorBidi" w:hAnsiTheme="minorBidi"/>
              <w:lang w:bidi="en-US"/>
            </w:rPr>
          </w:rPrChange>
        </w:rPr>
        <w:t>Cypress</w:t>
      </w:r>
      <w:r w:rsidRPr="004E0A0D">
        <w:rPr>
          <w:rFonts w:asciiTheme="minorBidi" w:hAnsiTheme="minorBidi"/>
          <w:lang w:bidi="en-US"/>
        </w:rPr>
        <w:t xml:space="preserve"> and </w:t>
      </w:r>
      <w:r w:rsidRPr="006D6E96">
        <w:rPr>
          <w:rFonts w:asciiTheme="minorBidi" w:hAnsiTheme="minorBidi"/>
          <w:i/>
          <w:iCs/>
          <w:lang w:bidi="en-US"/>
          <w:rPrChange w:id="915" w:author="David Helman" w:date="2025-06-09T14:26:00Z">
            <w:rPr>
              <w:rFonts w:asciiTheme="minorBidi" w:hAnsiTheme="minorBidi"/>
              <w:lang w:bidi="en-US"/>
            </w:rPr>
          </w:rPrChange>
        </w:rPr>
        <w:t>Pistacia</w:t>
      </w:r>
      <w:r w:rsidRPr="004E0A0D">
        <w:rPr>
          <w:rFonts w:asciiTheme="minorBidi" w:hAnsiTheme="minorBidi"/>
          <w:lang w:bidi="en-US"/>
        </w:rPr>
        <w:t xml:space="preserve">, enabling stronger </w:t>
      </w:r>
      <w:r w:rsidRPr="004E0A0D">
        <w:rPr>
          <w:rFonts w:asciiTheme="minorBidi" w:hAnsiTheme="minorBidi"/>
          <w:lang w:bidi="en-US"/>
        </w:rPr>
        <w:lastRenderedPageBreak/>
        <w:t xml:space="preserve">correlations between changes in leaf water potential and spectral indices. The improved performance of models incorporating species information highlights the importance of considering species-specific traits in mixed forest ecosystems. However, the practical application of such models in mixed forests remains challenging due to the difficulty in differentiating species in the image, especially when considering the most practical remote sensing use of satellites, which usually have a coarser spatial resolution. However, efforts seem successful in satellite and drone-based spectral differentiation of vegetation classes and types (e.g.,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{"citationItems":[{"id":"ITEM-1","itemData":{"DOI":"https://doi.org/10.1016/j.jag.2017.05.016","ISSN":"1569-8432","abstract":"The spectral reflectance of most plant species is quite similar, and thus the feasibility of identifying most plant species based on single date multispectral data is very low. Seasonal phenological patterns of plant species may enable to face the challenge of using remote sensing for mapping plant species at the individual level. We used a consumer-grade digital camera with near infra-red capabilities in order to extract and quantify vegetation phenological information in four East Mediterranean sites. After illumination corrections and other noise reduction steps, the phenological patterns of 1839 individuals representing 12 common species were analyzed, including evergreen trees, winter deciduous trees, semi-deciduous summer shrubs and annual herbaceous patches. Five vegetation indices were used to describe the phenology: relative green and red (green\\red chromatic coordinate), excess green (ExG), normalized difference vegetation index (NDVI) and green-red vegetation index (GRVI). We found significant differences between the phenology of the various species, and defined the main phenological groups using agglomerative hierarchical clustering. Differences between species and sites regarding the start of season (SOS), maximum of season (MOS) and end of season (EOS) were displayed in detail, using ExG values, as this index was found to have the lowest percentage of outliers. An additional visible band spectral index (relative red) was found as useful for characterizing seasonal phenology, and had the lowest correlation with the other four vegetation indices, which are more sensitive to greenness. We used a linear mixed model in order to evaluate the influences of various factors on the phenology, and found that unlike the significant effect of species and individuals on SOS, MOS and EOS, the sites' location did not have a direct significant effect on the timing of phenological events. In conclusion, the relative advantage of the proposed methodology is the exploitation of representative temporal information that is collected with accessible and simple devices, for the subsequent determination of optimal temporal acquisition of images by overhead sensors, for vegetation mapping over larger areas.","author":[{"dropping-particle":"","family":"Weil","given":"Gilad","non-dropping-particle":"","parse-names":false,"suffix":""},{"dropping-particle":"","family":"Lensky","given":"Itamar M","non-dropping-particle":"","parse-names":false,"suffix":""},{"dropping-particle":"","family":"Levin","given":"Noam","non-dropping-particle":"","parse-names":false,"suffix":""}],"container-title":"International Journal of Applied Earth Observation and Geoinformation","id":"ITEM-1","issued":{"date-parts":[["2017"]]},"page":"88-101","title":"Using ground observations of a digital camera in the VIS-NIR range for quantifying the phenology of Mediterranean woody species","type":"article-journal","volume":"62"},"uris":["http://www.mendeley.com/documents/?uuid=afc22c4d-b9aa-4df1-ab15-d2ee79650c52"]},{"id":"ITEM-2","itemData":{"DOI":"10.1109/IGARSS.2018.8517691","ISBN":"2153-6996 VO  -","abstract":"We present a phenology-based approach for optimizing the number and timing of unmanned aerial vehicle imagery acquisition, based on a priori near-surface observations. A ground-placed camera was used for generating annual time series of spectral indices in four different East Mediterranean sites. The time series dataset represented 1852 individuals of 12 common vegetation species. Feature selection was used for identifying the optimal dates for species classification. A UAV was flown for acquiring five overhead multiband orthomosaics, based on the five optimal dates identified in the feature selection of the near-surface time series of the previous year. An object-based classification was used for species classification, and resulted in an average overall accuracy of 85% and an average Kappa coefficient of 0.82. This cost-effective approach has high potential for detailed vegetation mapping, regarding the accessibility of UAV-produced time series, compared to hyper-spectral imagery with high spatial resolution which is more expensive and involves great difficulties in implementation over large areas.","author":[{"dropping-particle":"","family":"Weil","given":"G","non-dropping-particle":"","parse-names":false,"suffix":""},{"dropping-particle":"","family":"Lensky","given":"I M","non-dropping-particle":"","parse-names":false,"suffix":""},{"dropping-particle":"","family":"Resheff","given":"Y S","non-dropping-particle":"","parse-names":false,"suffix":""},{"dropping-particle":"","family":"Levin","given":"N","non-dropping-particle":"","parse-names":false,"suffix":""}],"container-title":"IGARSS 2018 - 2018 IEEE International Geoscience and Remote Sensing Symposium","id":"ITEM-2","issued":{"date-parts":[["2018"]]},"page":"5398-5401","title":"Using Near-Surface Observations for Optimizing the Timing of Overhead Image Acquisition for Applied Mapping of Woody Vegetation Species","type":"paper-conference"},"uris":["http://www.mendeley.com/documents/?uuid=4f11c371-46c5-4d8d-84a7-6035d4079e82"]}],"mendeley":{"formattedCitation":"(Weil et al., 2017, 2018)","plainTextFormattedCitation":"(Weil et al., 2017, 2018)","previouslyFormattedCitation":"[67,68]"},"properties":{"noteIndex":0},"schema":"https://github.com/citation-style-language/schema/raw/master/csl-citation.json"}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(Weil et al., 2017, 2018)</w:t>
      </w:r>
      <w:r w:rsidRPr="004E0A0D">
        <w:rPr>
          <w:rFonts w:asciiTheme="minorBidi" w:hAnsiTheme="minorBidi"/>
        </w:rPr>
        <w:fldChar w:fldCharType="end"/>
      </w:r>
      <w:r w:rsidRPr="004E0A0D">
        <w:rPr>
          <w:rFonts w:asciiTheme="minorBidi" w:hAnsiTheme="minorBidi"/>
          <w:lang w:bidi="en-US"/>
        </w:rPr>
        <w:t>).</w:t>
      </w:r>
    </w:p>
    <w:p w14:paraId="08F88303" w14:textId="11CAD4D3" w:rsidR="006B15A0" w:rsidRPr="004E0A0D" w:rsidRDefault="006B15A0" w:rsidP="0084112C">
      <w:pPr>
        <w:spacing w:after="120" w:line="360" w:lineRule="auto"/>
        <w:jc w:val="both"/>
        <w:rPr>
          <w:rFonts w:asciiTheme="minorBidi" w:hAnsiTheme="minorBidi"/>
          <w:lang w:bidi="en-US"/>
        </w:rPr>
      </w:pPr>
      <w:del w:id="916" w:author="David Helman" w:date="2025-06-09T14:26:00Z">
        <w:r w:rsidRPr="004E0A0D" w:rsidDel="006D6E96">
          <w:rPr>
            <w:rFonts w:asciiTheme="minorBidi" w:hAnsiTheme="minorBidi"/>
            <w:lang w:bidi="en-US"/>
          </w:rPr>
          <w:delText xml:space="preserve">Our </w:delText>
        </w:r>
      </w:del>
      <w:ins w:id="917" w:author="David Helman" w:date="2025-06-09T14:26:00Z">
        <w:r w:rsidR="006D6E96">
          <w:rPr>
            <w:rFonts w:asciiTheme="minorBidi" w:hAnsiTheme="minorBidi"/>
            <w:lang w:bidi="en-US"/>
          </w:rPr>
          <w:t>The</w:t>
        </w:r>
        <w:r w:rsidR="006D6E96" w:rsidRPr="004E0A0D">
          <w:rPr>
            <w:rFonts w:asciiTheme="minorBidi" w:hAnsiTheme="minorBidi"/>
            <w:lang w:bidi="en-US"/>
          </w:rPr>
          <w:t xml:space="preserve"> </w:t>
        </w:r>
      </w:ins>
      <w:r w:rsidRPr="004E0A0D">
        <w:rPr>
          <w:rFonts w:asciiTheme="minorBidi" w:hAnsiTheme="minorBidi"/>
          <w:lang w:bidi="en-US"/>
        </w:rPr>
        <w:t xml:space="preserve">‘general’ model, averaging all species at the plot scale, has a greater potential for satellite remote sensing use. This is because it indicates that species differentiation is not required. This ‘general’ model is based on two bands, one within the red edge range (712 nm), which marks the inflection point from strong absorption by leaf chlorophyll in the visible region to structurally dominated reflectance in the NIR, which was the second band (816 nm)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{"citationItems":[{"id":"ITEM-1","itemData":{"DOI":"10.1016/b978-0-12-409548-9.10547-0","ISBN":"9780124095489","abstract":"Plant pigments in terrestrial ecosystems are crucial for sustaining life on the planet, through their pivotal role in plant photosynthesis. They are also important indicators of plant health and nutrient status. As such, a range of empirical and physically based methods exist for estimating leaf pigment content, from the leaf level to larger scale mapping efforts from airborne and satellite imagery. The suitability of these methods varies according to observational scale, application, technical expertise, and cost. Obtaining accurate foliar pigment values from optical remote sensing techniques is vital for the monitoring of vegetation–environment interactions and a range of terrestrial ecosystem processes.","author":[{"dropping-particle":"","family":"Croft","given":"H.","non-dropping-particle":"","parse-names":false,"suffix":""},{"dropping-particle":"","family":"Chen","given":"J.M.","non-dropping-particle":"","parse-names":false,"suffix":""}],"container-title":"Comprehensive Remote Sensing","id":"ITEM-1","issue":"December","issued":{"date-parts":[["2018"]]},"page":"117-142","publisher":"Elsevier Inc.","title":"Leaf Pigment Content","type":"article-journal"},"uris":["http://www.mendeley.com/documents/?uuid=c365e0e1-0449-4c37-bebc-d4b2ad05020e"]}],"mendeley":{"formattedCitation":"(Croft &amp; Chen, 2018)","plainTextFormattedCitation":"(Croft &amp; Chen, 2018)","previouslyFormattedCitation":"[69]"},"properties":{"noteIndex":0},"schema":"https://github.com/citation-style-language/schema/raw/master/csl-citation.json"}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(Croft &amp; Chen, 2018)</w:t>
      </w:r>
      <w:r w:rsidRPr="004E0A0D">
        <w:rPr>
          <w:rFonts w:asciiTheme="minorBidi" w:hAnsiTheme="minorBidi"/>
        </w:rPr>
        <w:fldChar w:fldCharType="end"/>
      </w:r>
      <w:r w:rsidRPr="004E0A0D">
        <w:rPr>
          <w:rFonts w:asciiTheme="minorBidi" w:hAnsiTheme="minorBidi"/>
          <w:lang w:bidi="en-US"/>
        </w:rPr>
        <w:t>. This is not surprising since band centering within the red edge region is very sensitive to the slightest changes in chlorophyll content due to stress or LAI changes, resulting in either a blue shift – toward shorter wavelengths</w:t>
      </w:r>
      <w:ins w:id="918" w:author="David Helman" w:date="2025-06-09T14:26:00Z">
        <w:r w:rsidR="006D6E96">
          <w:rPr>
            <w:rFonts w:asciiTheme="minorBidi" w:hAnsiTheme="minorBidi"/>
            <w:lang w:bidi="en-US"/>
          </w:rPr>
          <w:t>,</w:t>
        </w:r>
      </w:ins>
      <w:r w:rsidRPr="004E0A0D">
        <w:rPr>
          <w:rFonts w:asciiTheme="minorBidi" w:hAnsiTheme="minorBidi"/>
          <w:lang w:bidi="en-US"/>
        </w:rPr>
        <w:t xml:space="preserve"> or a red shift – toward longer wavelengths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{"citationItems":[{"id":"ITEM-1","itemData":{"ISBN":"978-1-4398-4538-7","author":[{"dropping-particle":"","family":"Thenkabail","given":"Prasad S","non-dropping-particle":"","parse-names":false,"suffix":""},{"dropping-particle":"","family":"Lyon","given":"John G","non-dropping-particle":"","parse-names":false,"suffix":""},{"dropping-particle":"","family":"Huete","given":"Alfredo","non-dropping-particle":"","parse-names":false,"suffix":""}],"id":"ITEM-1","issued":{"date-parts":[["2016"]]},"publisher":"CRC Press, Boca Raton, FL, USA","title":"Hyperspectral Remote Sensing of Vegetation","type":"book"},"uris":["http://www.mendeley.com/documents/?uuid=e22438b0-8be6-43b5-999b-2475322525e7"]},{"id":"ITEM-2","itemData":{"DOI":"10.1109/JSTARS.2018.2813281","ISSN":"21511535","abstract":"Leaf area index (LAI) is a crucial biophysical variable for agroecosystems monitoring. Conventional vegetation indices (VIs) based on red and near infrared regions of the electromagnetic spectrum, such as the normalized difference vegetation index (NDVI), are commonly used to estimate the LAI. However, these indices commonly saturate at moderate-to-dense canopies (e.g., NDVI saturates when LAI exceeds three). Modified VIs have then been proposed to replace the typical red/green spectral region with the red-edge spectral region. One significant and often ignored aspect of this modification is that the reflectance in the red-edge spectral region is comparatively sensitive to chlorophyll content which is highly variable between different crops and different phenological states. In this study, three improved indices are proposed combining reflectance both in the red and red-edge spectral regions into the NDVI, the modified simple ratio index (MSR), and the green chlorophyll index (CIgreen) formula. These improved indices are termed NDVIred-RE (red and red-edge NDVI),MSRred-RE (red and red-edgeMSR index), and CIred-RE (red and red-edgeCI). The indices were tested using RapidEye images and in-situ data from campaigns at Maccarese Farm (Central Rome, Italy), in which four crop types at four different growth stages were measured.We investigated the predictive power of nine VIs for crop LAI estimation, including NDVI, MSR, and CIgreen; the red-edge modified indices: NDVIRed-edge, MSRRed-edge, and CIRed-edge (generally represented by VIRed-edge); and the newly improved indices: NDVIred-RE, MSRred-RE, andCIred-RE (generally represented byVIred-RE). The results show that VIred-RE improves the coefficient of determination (R2) for LAI estimation by 10% in comparison to VIRed-edge. The newly improved indices prove to be the powerful alternatives for the LAI estimation of crops with wide chlorophyll range, and may provide valuable information for satellites equipped with red-edge channels (such as Sentinel-2) when applied to precision agriculture.","author":[{"dropping-particle":"","family":"Xie","given":"Qiaoyun","non-dropping-particle":"","parse-names":false,"suffix":""},{"dropping-particle":"","family":"Dash","given":"Jadu","non-dropping-particle":"","parse-names":false,"suffix":""},{"dropping-particle":"","family":"Huang","given":"Wenjiang","non-dropping-particle":"","parse-names":false,"suffix":""},{"dropping-particle":"","family":"Peng","given":"Dailiang","non-dropping-particle":"","parse-names":false,"suffix":""},{"dropping-particle":"","family":"Qin","given":"Qiming","non-dropping-particle":"","parse-names":false,"suffix":""},{"dropping-particle":"","family":"Mortimer","given":"Hugh","non-dropping-particle":"","parse-names":false,"suffix":""},{"dropping-particle":"","family":"Casa","given":"Raffaele","non-dropping-particle":"","parse-names":false,"suffix":""},{"dropping-particle":"","family":"Pignatti","given":"Stefano","non-dropping-particle":"","parse-names":false,"suffix":""},{"dropping-particle":"","family":"Laneve","given":"Giovanni","non-dropping-particle":"","parse-names":false,"suffix":""},{"dropping-particle":"","family":"Pascucci","given":"Simone","non-dropping-particle":"","parse-names":false,"suffix":""},{"dropping-particle":"","family":"Dong","given":"Yingying","non-dropping-particle":"","parse-names":false,"suffix":""},{"dropping-particle":"","family":"Ye","given":"Huichun","non-dropping-particle":"","parse-names":false,"suffix":""}],"container-title":"IEEE Journal of Selected Topics in Applied Earth Observations and Remote Sensing","id":"ITEM-2","issue":"5","issued":{"date-parts":[["2018"]]},"page":"1482-1492","title":"Vegetation Indices Combining the Red and Red-Edge Spectral Information for Leaf Area Index Retrieval","type":"article-journal","volume":"11"},"uris":["http://www.mendeley.com/documents/?uuid=0b6b6d3d-3402-4a61-b1cb-9ddf3ada91c1"]},{"id":"ITEM-3","itemData":{"DOI":"10.1093/mind/VII.25.101","ISBN":"1057-5022 (Print)\\r1057-5022 (Linking)","ISSN":"0026-4423","PMID":"20672424","abstract":"High spectral resolution permits characterization of the spectral shift of the red edge for a plant canopy. The mechanisms that are involved in these spectral shifts were analyzed at two different scales: the leaf and the canopy. This study is based on a review of the literature and on model simulations with an empirical model for leaf reflectance and with the SAIL canopy reflectance model. The results obtained show that the information contained in the spectral shifts can be compared to the information provided by wide red and near-infrared bands. However, simulation of the atmospheric effects performed with the \"55\" model shows that the spectral shifts are independant of atmospheric conditions.","author":[{"dropping-particle":"","family":"Guyot","given":"G","non-dropping-particle":"","parse-names":false,"suffix":""},{"dropping-particle":"","family":"Baret","given":"F","non-dropping-particle":"","parse-names":false,"suffix":""},{"dropping-particle":"","family":"Major","given":"D.J.","non-dropping-particle":"","parse-names":false,"suffix":""}],"container-title":"International Archives of Photogrammetry and Remote Sensing","id":"ITEM-3","issue":"1","issued":{"date-parts":[["1988"]]},"page":"750-760","title":"High spectral resolution: Determination of spectral shifts between the red and infrared","type":"article-journal","volume":"11"},"uris":["http://www.mendeley.com/documents/?uuid=eb77029b-5aa9-4149-beda-28d5e3f42626"]}],"mendeley":{"formattedCitation":"(Guyot et al., 1988; Thenkabail et al., 2016; Xie et al., 2018)","plainTextFormattedCitation":"(Guyot et al., 1988; Thenkabail et al., 2016; Xie et al., 2018)","previouslyFormattedCitation":"[70–72]"},"properties":{"noteIndex":0},"schema":"https://github.com/citation-style-language/schema/raw/master/csl-citation.json"}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(Guyot et al., 1988; Thenkabail et al., 2016; Xie et al., 2018)</w:t>
      </w:r>
      <w:r w:rsidRPr="004E0A0D">
        <w:rPr>
          <w:rFonts w:asciiTheme="minorBidi" w:hAnsiTheme="minorBidi"/>
        </w:rPr>
        <w:fldChar w:fldCharType="end"/>
      </w:r>
      <w:r w:rsidRPr="004E0A0D">
        <w:rPr>
          <w:rFonts w:asciiTheme="minorBidi" w:hAnsiTheme="minorBidi"/>
          <w:lang w:bidi="en-US"/>
        </w:rPr>
        <w:t xml:space="preserve">. The red and blue bands readily saturate at relatively low chlorophyll content or show an almost insignificant response to even small biochemical changes. Thus, the red-edge band is more likely to respond to changes in pigmentation and leaf cell or canopy structure. In contrast, bands within the visible regions are less sensitive to structure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10.1007/978-0-306-47578-8_5","ISBN":"978-0-306-47578-8","author":[{"dropping-particle":"","family":"Kumar","given":"Lalit","non-dropping-particle":"","parse-names":false,"suffix":""},{"dropping-particle":"","family":"Schmidt","given":"Karin","non-dropping-particle":"","parse-names":false,"suffix":""},{"dropping-particle":"","family":"Dury","given":"Steve","non-dropping-particle":"","parse-names":false,"suffix":""},{"dropping-particle":"","family":"Skidmore","given":"Andrew","non-dropping-particle":"","parse-names":false,"suffix":""}],"editor":[{"dropping-particle":"van der","family":"Meer","given":"Freek D","non-dropping-particle":"","parse-names":false,"suffix":""},{"dropping-particle":"De","family":"Jong","given":"Steven M","non-dropping-particle":"","parse-names":false,"suffix":""}],"id":"ITEM-1","issued":{"date-parts":[["2001"]]},"page":"111-155","publisher":"Springer Netherlands","publisher-place":"Dordrecht","title":"Imaging Spectrometry and Vegetation Science BT  - Imaging Spectrometry: Basic Principles and Prospective Applications","type":"chapter"},"uris":["http://www.mendeley.com/documents/?uuid=38aa82db-3720-4e67-bc28-051961868397"]},{"id":"ITEM-2","itemData":{"DOI":"10.1016/j.rse.2018.12.032","ISSN":"00344257","abstract":"This study explores the potential of vegetation indices (VIs) for crop leaf area index (LAI) estimation, with a focus on comparing red-edge reflectance based (RE-based) and the visible reflectance based (VIS-based) VIs. Seven VIs were derived from multi-temporal RapidEye images to correlate with LAI of two crop species having contrasting leaf structures and canopy architectures: spring wheat (a monocot) and canola (a dicot) in northern Ontario, Canada. The relationship between LAI and the selected VIs (LAI-VI) was characterized using a semi-empirical model. The Markov Chain Monte Carlo (MCMC) sampling method was used to estimate the model parameters, including the extinction coefficient (KVI) and VI value for dense green canopy (VI∞). Results showed that crop-specific regression models were much closer to a generic regression model using the RE-based VIs than using the VIS-based VIs. Furthermore, the joint posterior probability distribution of the KVI and VI∞ of the RE-based VIs tended to converge for the two crops. This suggests that the RE-based VIs are not as sensitive to canopy structure, e.g., the average leaf angle (ALA), as the VIS-based VIs. This is also demonstrated by the sensitivity analyses using both PROSAIL simulations and field measurements. Hence, the RE-based VIs can be used to develop a more generic LAI estimation algorithm for different crops. Further studies are required to assess the impact of soil reflectance and other factors, such as illumination-target-viewing geometries and atmospheric conditions, on LAI retrieval.","author":[{"dropping-particle":"","family":"Dong","given":"Taifeng","non-dropping-particle":"","parse-names":false,"suffix":""},{"dropping-particle":"","family":"Liu","given":"Jiangui","non-dropping-particle":"","parse-names":false,"suffix":""},{"dropping-particle":"","family":"Shang","given":"Jiali","non-dropping-particle":"","parse-names":false,"suffix":""},{"dropping-particle":"","family":"Qian","given":"Budong","non-dropping-particle":"","parse-names":false,"suffix":""},{"dropping-particle":"","family":"Ma","given":"Baoluo","non-dropping-particle":"","parse-names":false,"suffix":""},{"dropping-particle":"","family":"Kovacs","given":"John M.","non-dropping-particle":"","parse-names":false,"suffix":""},{"dropping-particle":"","family":"Walters","given":"Dan","non-dropping-particle":"","parse-names":false,"suffix":""},{"dropping-particle":"","family":"Jiao","given":"Xianfeng","non-dropping-particle":"","parse-names":false,"suffix":""},{"dropping-particle":"","family":"Geng","given":"Xiaoyuan","non-dropping-particle":"","parse-names":false,"suffix":""},{"dropping-particle":"","family":"Shi","given":"Yichao","non-dropping-particle":"","parse-names":false,"suffix":""}],"container-title":"Remote Sensing of Environment","id":"ITEM-2","issue":"May 2018","issued":{"date-parts":[["2019"]]},"page":"133-143","publisher":"Elsevier","title":"Assessment of red-edge vegetation indices for crop leaf area index estimation","type":"article-journal","volume":"222"},"uris":["http://www.mendeley.com/documents/?uuid=12abf29d-1bc4-46b9-9a6d-490199255fc0"]}],"mendeley":{"formattedCitation":"(Dong et al., 2019; Kumar et al., 2001)","plainTextFormattedCitation":"(Dong et al., 2019; Kumar et al., 2001)","previouslyFormattedCitation":"[73,74]"},"properties":{"noteIndex":0},"schema":"https://github.com/citation-style-language/schema/raw/master/csl-citation.json"}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(Dong et al., 2019; Kumar et al., 2001)</w:t>
      </w:r>
      <w:r w:rsidRPr="004E0A0D">
        <w:rPr>
          <w:rFonts w:asciiTheme="minorBidi" w:hAnsiTheme="minorBidi"/>
        </w:rPr>
        <w:fldChar w:fldCharType="end"/>
      </w:r>
      <w:r w:rsidRPr="004E0A0D">
        <w:rPr>
          <w:rFonts w:asciiTheme="minorBidi" w:hAnsiTheme="minorBidi"/>
          <w:lang w:bidi="en-US"/>
        </w:rPr>
        <w:t xml:space="preserve">. </w:t>
      </w:r>
    </w:p>
    <w:p w14:paraId="40C6C163" w14:textId="31B75F3D"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The plot-scale approach may offer a more robust method for assessing forest water status over larger areas, potentially bridging the gap between individual leaf measurements and landscape-scale assessments </w:t>
      </w:r>
      <w:r w:rsidRPr="004E0A0D">
        <w:rPr>
          <w:rFonts w:asciiTheme="minorBidi" w:hAnsiTheme="minorBidi"/>
        </w:rPr>
        <w:t>using satellite imagery</w:t>
      </w:r>
      <w:r w:rsidRPr="004E0A0D">
        <w:rPr>
          <w:rFonts w:asciiTheme="minorBidi" w:hAnsiTheme="minorBidi"/>
          <w:lang w:bidi="en-US"/>
        </w:rPr>
        <w:t>. The improved performance at the plot scale has important implications for forest management and ecological monitoring. It suggests that while individual tree-level predictions may be challenging due to high variability, aggregating data at a broader scale can provide reliable estimates of forest water status. This approach could be convenient for assessing drought stress across forest stands or informing management decisions in planted forests, which comprise a</w:t>
      </w:r>
      <w:del w:id="919" w:author="David Helman" w:date="2025-06-09T14:27:00Z">
        <w:r w:rsidRPr="004E0A0D" w:rsidDel="006D6E96">
          <w:rPr>
            <w:rFonts w:asciiTheme="minorBidi" w:hAnsiTheme="minorBidi"/>
            <w:lang w:bidi="en-US"/>
          </w:rPr>
          <w:delText xml:space="preserve">bout </w:delText>
        </w:r>
      </w:del>
      <w:ins w:id="920" w:author="David Helman" w:date="2025-06-09T14:27:00Z">
        <w:r w:rsidR="006D6E96">
          <w:rPr>
            <w:rFonts w:asciiTheme="minorBidi" w:hAnsiTheme="minorBidi"/>
            <w:lang w:bidi="en-US"/>
          </w:rPr>
          <w:t xml:space="preserve">pproximately </w:t>
        </w:r>
      </w:ins>
      <w:r w:rsidRPr="004E0A0D">
        <w:rPr>
          <w:rFonts w:asciiTheme="minorBidi" w:hAnsiTheme="minorBidi"/>
          <w:lang w:bidi="en-US"/>
        </w:rPr>
        <w:t xml:space="preserve">half of </w:t>
      </w:r>
      <w:del w:id="921" w:author="David Helman" w:date="2025-06-09T14:27:00Z">
        <w:r w:rsidRPr="004E0A0D" w:rsidDel="006D6E96">
          <w:rPr>
            <w:rFonts w:asciiTheme="minorBidi" w:hAnsiTheme="minorBidi"/>
            <w:lang w:bidi="en-US"/>
          </w:rPr>
          <w:delText>the</w:delText>
        </w:r>
      </w:del>
      <w:ins w:id="922" w:author="David Helman" w:date="2025-06-09T14:27:00Z">
        <w:r w:rsidR="006D6E96">
          <w:rPr>
            <w:rFonts w:asciiTheme="minorBidi" w:hAnsiTheme="minorBidi"/>
            <w:lang w:bidi="en-US"/>
          </w:rPr>
          <w:t>Israel's</w:t>
        </w:r>
      </w:ins>
      <w:r w:rsidRPr="004E0A0D">
        <w:rPr>
          <w:rFonts w:asciiTheme="minorBidi" w:hAnsiTheme="minorBidi"/>
          <w:lang w:bidi="en-US"/>
        </w:rPr>
        <w:t xml:space="preserve"> forested areas</w:t>
      </w:r>
      <w:ins w:id="923" w:author="David Helman" w:date="2025-06-09T14:27:00Z">
        <w:r w:rsidR="006D6E96">
          <w:rPr>
            <w:rFonts w:asciiTheme="minorBidi" w:hAnsiTheme="minorBidi"/>
            <w:lang w:bidi="en-US"/>
          </w:rPr>
          <w:t xml:space="preserve"> </w:t>
        </w:r>
      </w:ins>
      <w:del w:id="924" w:author="David Helman" w:date="2025-06-09T14:27:00Z">
        <w:r w:rsidRPr="004E0A0D" w:rsidDel="006D6E96">
          <w:rPr>
            <w:rFonts w:asciiTheme="minorBidi" w:hAnsiTheme="minorBidi"/>
            <w:lang w:bidi="en-US"/>
          </w:rPr>
          <w:delText xml:space="preserve"> in Israel </w:delText>
        </w:r>
      </w:del>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{"citationItems":[{"id":"ITEM-1","itemData":{"DOI":"https://doi.org/10.1016/j.forpol.2004.05.003","ISSN":"1389-9341","abstract":"This paper discusses the development of afforestation policy in Israel during the 20th century and identifies the factors influencing its design and implementation. Analysis of the chronological development of the decision-making process by the organizations involved in afforestation identifies five stages characterized by changing goals and a change in the character of the forest created. During most of the period, planting forests provided a tool for realizing national goals, and a policy that was guided by changing tasks imposed by the officials of the Zionist movement, the British Mandate Authorities and the State of Israel. Afforestation was originally perceived as an agricultural activity, and thereafter as a tool for managing the national land reserve and as an aid for developing settlements. The physical by-products, resulting from applying this policy, have a considerable impact on the present distribution of recreational open spaces and on the size of public land reserves. However, the forests that were planted created a non-sustainable resource, characterized by landscape that is the result of decisions made by different institutions and that was foreign to the local Mediterranean forest. Future afforestation policy needs to further activities that alter the quality of the existing forest resource. It also needs to adapt it to vacationers and further the management of afforested land as a long-lasting resource, as well as its integration into the local natural vegetation and the environmental system.","author":[{"dropping-particle":"","family":"Amir","given":"Shaul","non-dropping-particle":"","parse-names":false,"suffix":""},{"dropping-particle":"","family":"Rechtman","given":"Orly","non-dropping-particle":"","parse-names":false,"suffix":""}],"container-title":"Forest Policy and Economics","id":"ITEM-1","issue":"1","issued":{"date-parts":[["2006"]]},"page":"35-51","title":"The development of forest policy in Israel in the 20th century: implications for the future","type":"article-journal","volume":"8"},"uris":["http://www.mendeley.com/documents/?uuid=843ec1c5-0219-41a6-8998-750e29a45ad6","http://www.mendeley.com/documents/?uuid=144dab74-fb09-464d-ae5b-b85968bddfac","http://www.mendeley.com/documents/?uuid=1505d0d0-59e3-48f3-a6e8-3931f9e97e76"]}],"mendeley":{"formattedCitation":"(Amir &amp; Rechtman, 2006)","plainTextFormattedCitation":"(Amir &amp; Rechtman, 2006)","previouslyFormattedCitation":"[35]"},"properties":{"noteIndex":0},"schema":"https://github.com/citation-style-language/schema/raw/master/csl-citation.json"}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(Amir &amp; Rechtman, 2006)</w:t>
      </w:r>
      <w:r w:rsidRPr="004E0A0D">
        <w:rPr>
          <w:rFonts w:asciiTheme="minorBidi" w:hAnsiTheme="minorBidi"/>
        </w:rPr>
        <w:fldChar w:fldCharType="end"/>
      </w:r>
      <w:r w:rsidRPr="004E0A0D">
        <w:rPr>
          <w:rFonts w:asciiTheme="minorBidi" w:hAnsiTheme="minorBidi"/>
          <w:lang w:bidi="en-US"/>
        </w:rPr>
        <w:t>.</w:t>
      </w:r>
    </w:p>
    <w:p w14:paraId="23F5CEC1" w14:textId="1CD28462"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While promising, this ‘general’ model has two main limitations. First, it was generated at the plot scale, and the scalability to a finer scale, as shown in Figure 10, still needs to be verified. Nevertheless, the seasonal differences</w:t>
      </w:r>
      <w:ins w:id="925" w:author="David Helman" w:date="2025-06-09T14:28:00Z">
        <w:r w:rsidR="006D6E96">
          <w:rPr>
            <w:rFonts w:asciiTheme="minorBidi" w:hAnsiTheme="minorBidi"/>
            <w:lang w:bidi="en-US"/>
          </w:rPr>
          <w:t>,</w:t>
        </w:r>
      </w:ins>
      <w:r w:rsidRPr="004E0A0D">
        <w:rPr>
          <w:rFonts w:asciiTheme="minorBidi" w:hAnsiTheme="minorBidi"/>
          <w:lang w:bidi="en-US"/>
        </w:rPr>
        <w:t xml:space="preserve"> with more negative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observed at the </w:t>
      </w:r>
      <w:r w:rsidRPr="004E0A0D">
        <w:rPr>
          <w:rFonts w:asciiTheme="minorBidi" w:hAnsiTheme="minorBidi"/>
          <w:lang w:bidi="en-US"/>
        </w:rPr>
        <w:lastRenderedPageBreak/>
        <w:t>end of the dry season than at the end of the wet season</w:t>
      </w:r>
      <w:ins w:id="926" w:author="David Helman" w:date="2025-06-09T14:28:00Z">
        <w:r w:rsidR="006D6E96">
          <w:rPr>
            <w:rFonts w:asciiTheme="minorBidi" w:hAnsiTheme="minorBidi"/>
            <w:lang w:bidi="en-US"/>
          </w:rPr>
          <w:t>,</w:t>
        </w:r>
      </w:ins>
      <w:r w:rsidRPr="004E0A0D">
        <w:rPr>
          <w:rFonts w:asciiTheme="minorBidi" w:hAnsiTheme="minorBidi"/>
          <w:lang w:bidi="en-US"/>
        </w:rPr>
        <w:t xml:space="preserve"> indicate that the model can reasonably capture temporal variations in forest water status. This temporal sensitivity is crucial for monitoring the impacts of seasonal drought and climate change on forest ecosystems, as highlighted by Allen et al. </w:t>
      </w:r>
      <w:r w:rsidRPr="004E0A0D">
        <w:rPr>
          <w:rFonts w:asciiTheme="minorBidi" w:hAnsiTheme="minorBidi"/>
          <w:lang w:bidi="en-US"/>
        </w:rPr>
        <w:fldChar w:fldCharType="begin" w:fldLock="1"/>
      </w:r>
      <w:ins w:id="927" w:author="David Helman" w:date="2025-06-09T14:29:00Z">
        <w:r w:rsidR="006D6E96">
          <w:rPr>
            <w:rFonts w:asciiTheme="minorBidi" w:hAnsiTheme="minorBidi"/>
            <w:lang w:bidi="en-US"/>
          </w:rPr>
          <w:instrText>ADDIN CSL_CITATION {"citationItems":[{"id":"ITEM-1","itemData":{"DOI":"https://doi.org/10.1016/j.foreco.2009.09.001","ISSN":"0378-1127","abstract":"Greenhouse gas emissions have significantly altered global climate, and will continue to do so in the future. Increases in the frequency, duration, and/or severity of drought and heat stress associated with climate change could fundamentally alter the composition, structure, and biogeography of forests in many regions. Of particular concern are potential increases in tree mortality associated with climate-induced physiological stress and interactions with other climate-mediated processes such as insect outbreaks and wildfire. Despite this risk, existing projections of tree mortality are based on models that lack functionally realistic mortality mechanisms, and there has been no attempt to track observations of climate-driven tree mortality globally. Here we present the first global assessment of recent tree mortality attributed to drought and heat stress. Although episodic mortality occurs in the absence of climate change, studies compiled here suggest that at least some of the world's forested ecosystems already may be responding to climate change and raise concern that forests may become increasingly vulnerable to higher background tree mortality rates and die-off in response to future warming and drought, even in environments that are not normally considered water-limited. This further suggests risks to ecosystem services, including the loss of sequestered forest carbon and associated atmospheric feedbacks. Our review also identifies key information gaps and scientific uncertainties that currently hinder our ability to predict tree mortality in response to climate change and emphasizes the need for a globally coordinated observation system. Overall, our review reveals the potential for amplified tree mortality due to drought and heat in forests worldwide.","author":[{"dropping-particle":"","family":"Allen","given":"Craig D","non-dropping-particle":"","parse-names":false,"suffix":""},{"dropping-particle":"","family":"Macalady","given":"Alison K","non-dropping-particle":"","parse-names":false,"suffix":""},{"dropping-particle":"","family":"Chenchouni","given":"Haroun","non-dropping-particle":"","parse-names":false,"suffix":""},{"dropping-particle":"","family":"Bachelet","given":"Dominique","non-dropping-particle":"","parse-names":false,"suffix":""},{"dropping-particle":"","family":"McDowell","given":"Nate","non-dropping-particle":"","parse-names":false,"suffix":""},{"dropping-particle":"","family":"Vennetier","given":"Michel","non-dropping-particle":"","parse-names":false,"suffix":""},{"dropping-particle":"","family":"Kitzberger","given":"Thomas","non-dropping-particle":"","parse-names":false,"suffix":""},{"dropping-particle":"","family":"Rigling","given":"Andreas","non-dropping-particle":"","parse-names":false,"suffix":""},{"dropping-particle":"","family":"Breshears","given":"David D","non-dropping-particle":"","parse-names":false,"suffix":""},{"dropping-particle":"","family":"Hogg","given":"E H (Ted)","non-dropping-particle":"","parse-names":false,"suffix":""},{"dropping-particle":"","family":"Gonzalez","given":"Patrick","non-dropping-particle":"","parse-names":false,"suffix":""},{"dropping-particle":"","family":"Fensham","given":"Rod","non-dropping-particle":"","parse-names":false,"suffix":""},{"dropping-particle":"","family":"Zhang","given":"Zhen","non-dropping-particle":"","parse-names":false,"suffix":""},{"dropping-particle":"","family":"Castro","given":"Jorge","non-dropping-particle":"","parse-names":false,"suffix":""},{"dropping-particle":"","family":"Demidova","given":"Natalia","non-dropping-particle":"","parse-names":false,"suffix":""},{"dropping-particle":"","family":"Lim","given":"Jong-Hwan","non-dropping-particle":"","parse-names":false,"suffix":""},{"dropping-particle":"","family":"Allard","given":"Gillian","non-dropping-particle":"","parse-names":false,"suffix":""},{"dropping-particle":"","family":"Running","given":"Steven W","non-dropping-particle":"","parse-names":false,"suffix":""},{"dropping-particle":"","family":"Semerci","given":"Akkin","non-dropping-particle":"","parse-names":false,"suffix":""},{"dropping-particle":"","family":"Cobb","given":"Neil","non-dropping-particle":"","parse-names":false,"suffix":""}],"container-title":"Forest Ecology and Management","id":"ITEM-1","issue":"4","issued":{"date-parts":[["2010"]]},"page":"660-684","title":"A global overview of drought and heat-induced tree mortality reveals emerging climate change risks for forests","type":"article-journal","volume":"259"},"uris":["http://www.mendeley.com/documents/?uuid=7a14c15f-5f86-4c8a-9d3e-101a5f1111ba","http://www.mendeley.com/documents/?uuid=97feff23-1e04-4e23-a636-60c17a4a29ee","http://www.mendeley.com/documents/?uuid=c0fe2ba1-0496-476f-ac62-a6c33513605f","http://www.mendeley.com/documents/?uuid=23b25f7d-ddea-40db-b410-d0b7b6f76b9c","http://www.mendeley.com/documents/?uuid=faa2891f-f7a8-4f3e-8d70-a5368a40ed31"]}],"mendeley":{"formattedCitation":"(Allen et al., 2010)","manualFormatting":"(2010)","plainTextFormattedCitation":"(Allen et al., 2010)","previouslyFormattedCitation":"[1]"},"properties":{"noteIndex":0},"schema":"https://github.com/citation-style-language/schema/raw/master/csl-citation.json"}</w:instrText>
        </w:r>
      </w:ins>
      <w:del w:id="928" w:author="David Helman" w:date="2025-06-09T14:29:00Z">
        <w:r w:rsidR="00921FCF" w:rsidRPr="004E0A0D" w:rsidDel="006D6E96">
          <w:rPr>
            <w:rFonts w:asciiTheme="minorBidi" w:hAnsiTheme="minorBidi"/>
            <w:lang w:bidi="en-US"/>
          </w:rPr>
          <w:delInstrText>ADDIN CSL_CITATION {"citationItems":[{"id":"ITEM-1","itemData":{"DOI":"https://doi.org/10.1016/j.foreco.2009.09.001","ISSN":"0378-1127","abstract":"Greenhouse gas emissions have significantly altered global climate, and will continue to do so in the future. Increases in the frequency, duration, and/or severity of drought and heat stress associated with climate change could fundamentally alter the composition, structure, and biogeography of forests in many regions. Of particular concern are potential increases in tree mortality associated with climate-induced physiological stress and interactions with other climate-mediated processes such as insect outbreaks and wildfire. Despite this risk, existing projections of tree mortality are based on models that lack functionally realistic mortality mechanisms, and there has been no attempt to track observations of climate-driven tree mortality globally. Here we present the first global assessment of recent tree mortality attributed to drought and heat stress. Although episodic mortality occurs in the absence of climate change, studies compiled here suggest that at least some of the world's forested ecosystems already may be responding to climate change and raise concern that forests may become increasingly vulnerable to higher background tree mortality rates and die-off in response to future warming and drought, even in environments that are not normally considered water-limited. This further suggests risks to ecosystem services, including the loss of sequestered forest carbon and associated atmospheric feedbacks. Our review also identifies key information gaps and scientific uncertainties that currently hinder our ability to predict tree mortality in response to climate change and emphasizes the need for a globally coordinated observation system. Overall, our review reveals the potential for amplified tree mortality due to drought and heat in forests worldwide.","author":[{"dropping-particle":"","family":"Allen","given":"Craig D","non-dropping-particle":"","parse-names":false,"suffix":""},{"dropping-particle":"","family":"Macalady","given":"Alison K","non-dropping-particle":"","parse-names":false,"suffix":""},{"dropping-particle":"","family":"Chenchouni","given":"Haroun","non-dropping-particle":"","parse-names":false,"suffix":""},{"dropping-particle":"","family":"Bachelet","given":"Dominique","non-dropping-particle":"","parse-names":false,"suffix":""},{"dropping-particle":"","family":"McDowell","given":"Nate","non-dropping-particle":"","parse-names":false,"suffix":""},{"dropping-particle":"","family":"Vennetier","given":"Michel","non-dropping-particle":"","parse-names":false,"suffix":""},{"dropping-particle":"","family":"Kitzberger","given":"Thomas","non-dropping-particle":"","parse-names":false,"suffix":""},{"dropping-particle":"","family":"Rigling","given":"Andreas","non-dropping-particle":"","parse-names":false,"suffix":""},{"dropping-particle":"","family":"Breshears","given":"David D","non-dropping-particle":"","parse-names":false,"suffix":""},{"dropping-particle":"","family":"Hogg","given":"E H (Ted)","non-dropping-particle":"","parse-names":false,"suffix":""},{"dropping-particle":"","family":"Gonzalez","given":"Patrick","non-dropping-particle":"","parse-names":false,"suffix":""},{"dropping-particle":"","family":"Fensham","given":"Rod","non-dropping-particle":"","parse-names":false,"suffix":""},{"dropping-particle":"","family":"Zhang","given":"Zhen","non-dropping-particle":"","parse-names":false,"suffix":""},{"dropping-particle":"","family":"Castro","given":"Jorge","non-dropping-particle":"","parse-names":false,"suffix":""},{"dropping-particle":"","family":"Demidova","given":"Natalia","non-dropping-particle":"","parse-names":false,"suffix":""},{"dropping-particle":"","family":"Lim","given":"Jong-Hwan","non-dropping-particle":"","parse-names":false,"suffix":""},{"dropping-particle":"","family":"Allard","given":"Gillian","non-dropping-particle":"","parse-names":false,"suffix":""},{"dropping-particle":"","family":"Running","given":"Steven W","non-dropping-particle":"","parse-names":false,"suffix":""},{"dropping-particle":"","family":"Semerci","given":"Akkin","non-dropping-particle":"","parse-names":false,"suffix":""},{"dropping-particle":"","family":"Cobb","given":"Neil","non-dropping-particle":"","parse-names":false,"suffix":""}],"container-title":"Forest Ecology and Management","id":"ITEM-1","issue":"4","issued":{"date-parts":[["2010"]]},"page":"660-684","title":"A global overview of drought and heat-induced tree mortality reveals emerging climate change risks for forests","type":"article-journal","volume":"259"},"uris":["http://www.mendeley.com/documents/?uuid=7a14c15f-5f86-4c8a-9d3e-101a5f1111ba"]}],"mendeley":{"formattedCitation":"(Allen et al., 2010)","plainTextFormattedCitation":"(Allen et al., 2010)","previouslyFormattedCitation":"[1]"},"properties":{"noteIndex":0},"schema":"https://github.com/citation-style-language/schema/raw/master/csl-citation.json"}</w:delInstrText>
        </w:r>
      </w:del>
      <w:r w:rsidRPr="004E0A0D">
        <w:rPr>
          <w:rFonts w:asciiTheme="minorBidi" w:hAnsiTheme="minorBidi"/>
          <w:lang w:bidi="en-US"/>
        </w:rPr>
        <w:fldChar w:fldCharType="separate"/>
      </w:r>
      <w:r w:rsidR="00921FCF" w:rsidRPr="004E0A0D">
        <w:rPr>
          <w:rFonts w:asciiTheme="minorBidi" w:hAnsiTheme="minorBidi"/>
          <w:noProof/>
          <w:lang w:bidi="en-US"/>
        </w:rPr>
        <w:t>(</w:t>
      </w:r>
      <w:del w:id="929" w:author="David Helman" w:date="2025-06-09T14:28:00Z">
        <w:r w:rsidR="00921FCF" w:rsidRPr="004E0A0D" w:rsidDel="006D6E96">
          <w:rPr>
            <w:rFonts w:asciiTheme="minorBidi" w:hAnsiTheme="minorBidi"/>
            <w:noProof/>
            <w:lang w:bidi="en-US"/>
          </w:rPr>
          <w:delText xml:space="preserve">Allen et al., </w:delText>
        </w:r>
      </w:del>
      <w:r w:rsidR="00921FCF" w:rsidRPr="004E0A0D">
        <w:rPr>
          <w:rFonts w:asciiTheme="minorBidi" w:hAnsiTheme="minorBidi"/>
          <w:noProof/>
          <w:lang w:bidi="en-US"/>
        </w:rPr>
        <w:t>2010)</w:t>
      </w:r>
      <w:r w:rsidRPr="004E0A0D">
        <w:rPr>
          <w:rFonts w:asciiTheme="minorBidi" w:hAnsiTheme="minorBidi"/>
        </w:rPr>
        <w:fldChar w:fldCharType="end"/>
      </w:r>
      <w:r w:rsidRPr="004E0A0D">
        <w:rPr>
          <w:rFonts w:asciiTheme="minorBidi" w:hAnsiTheme="minorBidi"/>
          <w:lang w:bidi="en-US"/>
        </w:rPr>
        <w:t xml:space="preserve"> and reported by IPCC </w:t>
      </w:r>
      <w:r w:rsidRPr="004E0A0D">
        <w:rPr>
          <w:rFonts w:asciiTheme="minorBidi" w:hAnsiTheme="minorBidi"/>
          <w:lang w:bidi="en-US"/>
        </w:rPr>
        <w:fldChar w:fldCharType="begin" w:fldLock="1"/>
      </w:r>
      <w:r w:rsidR="00921FCF" w:rsidRPr="004E0A0D">
        <w:rPr>
          <w:rFonts w:asciiTheme="minorBidi" w:hAnsiTheme="minorBidi"/>
          <w:lang w:bidi="en-US"/>
        </w:rPr>
        <w:instrText>ADDIN CSL_CITATION {"citationItems":[{"id":"ITEM-1","itemData":{"DOI":"10.59327/IPCC/AR6-9789291691647.001","author":[{"dropping-particle":"","family":"IPCC","given":"","non-dropping-particle":"","parse-names":false,"suffix":""}],"id":"ITEM-1","issued":{"date-parts":[["2023"]]},"number-of-pages":"35-115","publisher-place":"Geneva, Switzerland","title":"Climate Change 2023: Synthesis Report. Contribution of Working Groups I, II and III to the Sixth Assessment Report of the Intergovernmental Panel on Climate Change [Core Writing Team, H. Lee and J. Romero (eds.)]","type":"report"},"uris":["http://www.mendeley.com/documents/?uuid=9eeb033f-ec0d-4189-87a9-0cc240893812"]}],"mendeley":{"formattedCitation":"(IPCC, 2023)","plainTextFormattedCitation":"(IPCC, 2023)","previouslyFormattedCitation":"[2]"},"properties":{"noteIndex":0},"schema":"https://github.com/citation-style-language/schema/raw/master/csl-citation.json"}</w:instrText>
      </w:r>
      <w:r w:rsidRPr="004E0A0D">
        <w:rPr>
          <w:rFonts w:asciiTheme="minorBidi" w:hAnsiTheme="minorBidi"/>
          <w:lang w:bidi="en-US"/>
        </w:rPr>
        <w:fldChar w:fldCharType="separate"/>
      </w:r>
      <w:r w:rsidR="00921FCF" w:rsidRPr="004E0A0D">
        <w:rPr>
          <w:rFonts w:asciiTheme="minorBidi" w:hAnsiTheme="minorBidi"/>
          <w:noProof/>
          <w:lang w:bidi="en-US"/>
        </w:rPr>
        <w:t>(</w:t>
      </w:r>
      <w:del w:id="930" w:author="David Helman" w:date="2025-06-09T14:29:00Z">
        <w:r w:rsidR="00921FCF" w:rsidRPr="004E0A0D" w:rsidDel="006D6E96">
          <w:rPr>
            <w:rFonts w:asciiTheme="minorBidi" w:hAnsiTheme="minorBidi"/>
            <w:noProof/>
            <w:lang w:bidi="en-US"/>
          </w:rPr>
          <w:delText xml:space="preserve">IPCC, </w:delText>
        </w:r>
      </w:del>
      <w:r w:rsidR="00921FCF" w:rsidRPr="004E0A0D">
        <w:rPr>
          <w:rFonts w:asciiTheme="minorBidi" w:hAnsiTheme="minorBidi"/>
          <w:noProof/>
          <w:lang w:bidi="en-US"/>
        </w:rPr>
        <w:t>2023)</w:t>
      </w:r>
      <w:r w:rsidRPr="004E0A0D">
        <w:rPr>
          <w:rFonts w:asciiTheme="minorBidi" w:hAnsiTheme="minorBidi"/>
        </w:rPr>
        <w:fldChar w:fldCharType="end"/>
      </w:r>
      <w:r w:rsidRPr="004E0A0D">
        <w:rPr>
          <w:rFonts w:asciiTheme="minorBidi" w:hAnsiTheme="minorBidi"/>
          <w:lang w:bidi="en-US"/>
        </w:rPr>
        <w:t xml:space="preserve">, even though the magnitude might be inaccurate. Moreover, the clear differentiation between species in the modeled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in accordance with the measured values, further strengthens our confidence in the model's ability to distinguish between species-specific water management strategies. The second limitation concerns the generality of the model. In other words, how reliable can this model be when transferred to another area? Since plots were relatively homogeneous in their species distribution, the model might need to be adjusted with, at least, a factor considering the stand density (when using satellite imagery) or/and by considering different species mixing at the pixel level. </w:t>
      </w:r>
      <w:r w:rsidRPr="004E0A0D">
        <w:rPr>
          <w:rFonts w:asciiTheme="minorBidi" w:hAnsiTheme="minorBidi"/>
        </w:rPr>
        <w:t xml:space="preserve">However, considering that the species in </w:t>
      </w:r>
      <w:del w:id="931" w:author="David Helman" w:date="2025-06-09T14:30:00Z">
        <w:r w:rsidRPr="004E0A0D" w:rsidDel="006D6E96">
          <w:rPr>
            <w:rFonts w:asciiTheme="minorBidi" w:hAnsiTheme="minorBidi"/>
          </w:rPr>
          <w:delText xml:space="preserve">our </w:delText>
        </w:r>
      </w:del>
      <w:ins w:id="932" w:author="David Helman" w:date="2025-06-09T14:30:00Z">
        <w:r w:rsidR="006D6E96">
          <w:rPr>
            <w:rFonts w:asciiTheme="minorBidi" w:hAnsiTheme="minorBidi"/>
          </w:rPr>
          <w:t>this</w:t>
        </w:r>
        <w:r w:rsidR="006D6E96" w:rsidRPr="004E0A0D">
          <w:rPr>
            <w:rFonts w:asciiTheme="minorBidi" w:hAnsiTheme="minorBidi"/>
          </w:rPr>
          <w:t xml:space="preserve"> </w:t>
        </w:r>
      </w:ins>
      <w:r w:rsidRPr="004E0A0D">
        <w:rPr>
          <w:rFonts w:asciiTheme="minorBidi" w:hAnsiTheme="minorBidi"/>
        </w:rPr>
        <w:t xml:space="preserve">study area are common Mediterranean species and the climate is </w:t>
      </w:r>
      <w:del w:id="933" w:author="David Helman" w:date="2025-06-09T14:30:00Z">
        <w:r w:rsidRPr="004E0A0D" w:rsidDel="006D6E96">
          <w:rPr>
            <w:rFonts w:asciiTheme="minorBidi" w:hAnsiTheme="minorBidi"/>
          </w:rPr>
          <w:delText xml:space="preserve">a </w:delText>
        </w:r>
      </w:del>
      <w:r w:rsidRPr="004E0A0D">
        <w:rPr>
          <w:rFonts w:asciiTheme="minorBidi" w:hAnsiTheme="minorBidi"/>
        </w:rPr>
        <w:t xml:space="preserve">typical </w:t>
      </w:r>
      <w:ins w:id="934" w:author="David Helman" w:date="2025-06-09T14:30:00Z">
        <w:r w:rsidR="006D6E96">
          <w:rPr>
            <w:rFonts w:asciiTheme="minorBidi" w:hAnsiTheme="minorBidi"/>
          </w:rPr>
          <w:t xml:space="preserve">of the </w:t>
        </w:r>
      </w:ins>
      <w:r w:rsidRPr="004E0A0D">
        <w:rPr>
          <w:rFonts w:asciiTheme="minorBidi" w:hAnsiTheme="minorBidi"/>
        </w:rPr>
        <w:t xml:space="preserve">Mediterranean </w:t>
      </w:r>
      <w:del w:id="935" w:author="David Helman" w:date="2025-06-09T14:29:00Z">
        <w:r w:rsidRPr="004E0A0D" w:rsidDel="006D6E96">
          <w:rPr>
            <w:rFonts w:asciiTheme="minorBidi" w:hAnsiTheme="minorBidi"/>
          </w:rPr>
          <w:delText>one</w:delText>
        </w:r>
      </w:del>
      <w:ins w:id="936" w:author="David Helman" w:date="2025-06-09T14:29:00Z">
        <w:r w:rsidR="006D6E96">
          <w:rPr>
            <w:rFonts w:asciiTheme="minorBidi" w:hAnsiTheme="minorBidi"/>
          </w:rPr>
          <w:t>region</w:t>
        </w:r>
      </w:ins>
      <w:r w:rsidRPr="004E0A0D">
        <w:rPr>
          <w:rFonts w:asciiTheme="minorBidi" w:hAnsiTheme="minorBidi"/>
        </w:rPr>
        <w:t xml:space="preserve">, </w:t>
      </w:r>
      <w:del w:id="937" w:author="David Helman" w:date="2025-06-09T14:30:00Z">
        <w:r w:rsidRPr="004E0A0D" w:rsidDel="006D6E96">
          <w:rPr>
            <w:rFonts w:asciiTheme="minorBidi" w:hAnsiTheme="minorBidi"/>
          </w:rPr>
          <w:delText xml:space="preserve">our </w:delText>
        </w:r>
      </w:del>
      <w:ins w:id="938" w:author="David Helman" w:date="2025-06-09T14:30:00Z">
        <w:r w:rsidR="006D6E96">
          <w:rPr>
            <w:rFonts w:asciiTheme="minorBidi" w:hAnsiTheme="minorBidi"/>
          </w:rPr>
          <w:t>the suggested</w:t>
        </w:r>
        <w:r w:rsidR="006D6E96" w:rsidRPr="004E0A0D">
          <w:rPr>
            <w:rFonts w:asciiTheme="minorBidi" w:hAnsiTheme="minorBidi"/>
          </w:rPr>
          <w:t xml:space="preserve"> </w:t>
        </w:r>
      </w:ins>
      <w:r w:rsidRPr="004E0A0D">
        <w:rPr>
          <w:rFonts w:asciiTheme="minorBidi" w:hAnsiTheme="minorBidi"/>
        </w:rPr>
        <w:t>model may be applied to similar regions elsewhere.</w:t>
      </w:r>
      <w:r w:rsidRPr="004E0A0D">
        <w:rPr>
          <w:rFonts w:asciiTheme="minorBidi" w:hAnsiTheme="minorBidi"/>
          <w:lang w:bidi="en-US"/>
        </w:rPr>
        <w:t xml:space="preserve"> Nevertheless, further testing should be conducted in different environments to ensure the model’s general applicability. </w:t>
      </w:r>
    </w:p>
    <w:p w14:paraId="333F926E" w14:textId="6094DEDB" w:rsidR="004E0A0D" w:rsidRPr="006E4B76"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Finally,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is not a trivial parameter to detect directly and remotely. Without the invention of the pressure chamber and applying very high pressure (&gt;50 bar in this study), it would have been very difficult to predict otherwise. Non-destructive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determination in the field by a few methods is still being tested. Thus, though challenging, our remote sensing effort to predict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proved successful and can be further used to detect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changes across mixed forest stands. Future research should include drought-stressed plots, which are the target of a future stress alert method.</w:t>
      </w:r>
    </w:p>
    <w:p w14:paraId="10DF31C7" w14:textId="179C43A8" w:rsidR="006B15A0" w:rsidRPr="00F6427D" w:rsidRDefault="0084112C">
      <w:pPr>
        <w:pStyle w:val="1"/>
        <w:rPr>
          <w:lang w:bidi="en-US"/>
        </w:rPr>
        <w:pPrChange w:id="939" w:author="fishman netanel" w:date="2025-06-10T15:01:00Z">
          <w:pPr>
            <w:spacing w:before="360" w:after="120" w:line="360" w:lineRule="auto"/>
            <w:jc w:val="both"/>
          </w:pPr>
        </w:pPrChange>
      </w:pPr>
      <w:bookmarkStart w:id="940" w:name="_Toc200519678"/>
      <w:ins w:id="941" w:author="fishman netanel" w:date="2025-06-10T14:59:00Z">
        <w:r w:rsidRPr="00F6427D">
          <w:rPr>
            <w:lang w:bidi="en-US"/>
          </w:rPr>
          <w:t>6</w:t>
        </w:r>
      </w:ins>
      <w:del w:id="942" w:author="fishman netanel" w:date="2025-06-10T14:59:00Z">
        <w:r w:rsidR="006B15A0" w:rsidRPr="00F6427D" w:rsidDel="0084112C">
          <w:rPr>
            <w:lang w:bidi="en-US"/>
          </w:rPr>
          <w:delText>5</w:delText>
        </w:r>
      </w:del>
      <w:r w:rsidR="006B15A0" w:rsidRPr="00F6427D">
        <w:rPr>
          <w:lang w:bidi="en-US"/>
        </w:rPr>
        <w:t>. Summary and Conclusion</w:t>
      </w:r>
      <w:bookmarkEnd w:id="940"/>
      <w:r w:rsidR="006B15A0" w:rsidRPr="00F6427D">
        <w:rPr>
          <w:lang w:bidi="en-US"/>
        </w:rPr>
        <w:t xml:space="preserve"> </w:t>
      </w:r>
    </w:p>
    <w:p w14:paraId="5D8550E5" w14:textId="192FF228"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Analysis </w:t>
      </w:r>
      <w:ins w:id="943" w:author="David Helman" w:date="2025-06-09T14:31:00Z">
        <w:r w:rsidR="006D6E96">
          <w:rPr>
            <w:rFonts w:asciiTheme="minorBidi" w:hAnsiTheme="minorBidi"/>
            <w:lang w:bidi="en-US"/>
          </w:rPr>
          <w:t>using vegetation indices and various machine learning models on the entire dataset, without incorporating species information,</w:t>
        </w:r>
      </w:ins>
      <w:del w:id="944" w:author="David Helman" w:date="2025-06-09T14:31:00Z">
        <w:r w:rsidRPr="004E0A0D" w:rsidDel="006D6E96">
          <w:rPr>
            <w:rFonts w:asciiTheme="minorBidi" w:hAnsiTheme="minorBidi"/>
            <w:lang w:bidi="en-US"/>
          </w:rPr>
          <w:delText>applying vegetation indices and various ML models to the entire dataset without incorporating species information</w:delText>
        </w:r>
      </w:del>
      <w:r w:rsidRPr="004E0A0D">
        <w:rPr>
          <w:rFonts w:asciiTheme="minorBidi" w:hAnsiTheme="minorBidi"/>
          <w:lang w:bidi="en-US"/>
        </w:rPr>
        <w:t xml:space="preserve"> resulted in weak to moderate correlations. The absence of a significant advantage for more complex ML models can be explained by the intrinsic variability in leaf spectral features across different species within the forest. When species information was included as a feature, the correlation improved for SVM but was still </w:t>
      </w:r>
      <w:ins w:id="945" w:author="David Helman" w:date="2025-06-09T14:31:00Z">
        <w:r w:rsidR="006D6E96">
          <w:rPr>
            <w:rFonts w:asciiTheme="minorBidi" w:hAnsiTheme="minorBidi"/>
            <w:lang w:bidi="en-US"/>
          </w:rPr>
          <w:t xml:space="preserve">too </w:t>
        </w:r>
      </w:ins>
      <w:r w:rsidRPr="004E0A0D">
        <w:rPr>
          <w:rFonts w:asciiTheme="minorBidi" w:hAnsiTheme="minorBidi"/>
          <w:lang w:bidi="en-US"/>
        </w:rPr>
        <w:t>weak to be superior to the simple spectral index model.</w:t>
      </w:r>
    </w:p>
    <w:p w14:paraId="5E7D4478" w14:textId="1B0AB336" w:rsidR="006B15A0" w:rsidRPr="004E0A0D" w:rsidRDefault="006B15A0" w:rsidP="0084112C">
      <w:pPr>
        <w:spacing w:after="120" w:line="360" w:lineRule="auto"/>
        <w:jc w:val="both"/>
        <w:rPr>
          <w:rFonts w:asciiTheme="minorBidi" w:hAnsiTheme="minorBidi"/>
          <w:lang w:bidi="en-US"/>
        </w:rPr>
      </w:pPr>
      <w:r w:rsidRPr="004E0A0D">
        <w:rPr>
          <w:rFonts w:asciiTheme="minorBidi" w:hAnsiTheme="minorBidi"/>
          <w:lang w:bidi="en-US"/>
        </w:rPr>
        <w:t xml:space="preserve">A ‘general’ plot scale model without species-specific differentiation performed much better. This finding is promising since the model can be used with satellite images to derive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xml:space="preserve"> at a coarser yet continuous spatial resolution. The fact that a ‘general’ model was </w:t>
      </w:r>
      <w:r w:rsidRPr="004E0A0D">
        <w:rPr>
          <w:rFonts w:asciiTheme="minorBidi" w:hAnsiTheme="minorBidi"/>
          <w:lang w:bidi="en-US"/>
        </w:rPr>
        <w:lastRenderedPageBreak/>
        <w:t xml:space="preserve">better than all species-specific models </w:t>
      </w:r>
      <w:proofErr w:type="gramStart"/>
      <w:r w:rsidRPr="004E0A0D">
        <w:rPr>
          <w:rFonts w:asciiTheme="minorBidi" w:hAnsiTheme="minorBidi"/>
          <w:lang w:bidi="en-US"/>
        </w:rPr>
        <w:t>highlights</w:t>
      </w:r>
      <w:proofErr w:type="gramEnd"/>
      <w:r w:rsidRPr="004E0A0D">
        <w:rPr>
          <w:rFonts w:asciiTheme="minorBidi" w:hAnsiTheme="minorBidi"/>
          <w:lang w:bidi="en-US"/>
        </w:rPr>
        <w:t xml:space="preserve"> the inherent challenges of applying accurate remote sensing techniques in mixed-species forests, where interspecies variability is significant. These results suggest that plot-level aggregation may offer a more robust approach for assessing forest water status over larger areas. Still, such a conclusion must be further tested since the plots in our study area were relatively homogeneous regarding species distribution and density. In cases where fine-scale evaluation is required, and species classification is available, our findings indicate that the SVM model can be relatively effective in addressing these challenges. </w:t>
      </w:r>
    </w:p>
    <w:p w14:paraId="06B8A349" w14:textId="4337A81E" w:rsidR="006B15A0" w:rsidRPr="004E0A0D" w:rsidRDefault="006B15A0" w:rsidP="0084112C">
      <w:pPr>
        <w:spacing w:after="120" w:line="360" w:lineRule="auto"/>
        <w:jc w:val="both"/>
        <w:rPr>
          <w:rFonts w:asciiTheme="minorBidi" w:hAnsiTheme="minorBidi"/>
          <w:lang w:bidi="en-US"/>
        </w:rPr>
      </w:pPr>
      <w:del w:id="946" w:author="David Helman" w:date="2025-06-09T14:32:00Z">
        <w:r w:rsidRPr="004E0A0D" w:rsidDel="006D6E96">
          <w:rPr>
            <w:rFonts w:asciiTheme="minorBidi" w:hAnsiTheme="minorBidi"/>
            <w:lang w:bidi="en-US"/>
          </w:rPr>
          <w:delText xml:space="preserve">Our </w:delText>
        </w:r>
      </w:del>
      <w:ins w:id="947" w:author="David Helman" w:date="2025-06-09T14:32:00Z">
        <w:r w:rsidR="006D6E96">
          <w:rPr>
            <w:rFonts w:asciiTheme="minorBidi" w:hAnsiTheme="minorBidi"/>
            <w:lang w:bidi="en-US"/>
          </w:rPr>
          <w:t>This study’s</w:t>
        </w:r>
        <w:r w:rsidR="006D6E96" w:rsidRPr="004E0A0D">
          <w:rPr>
            <w:rFonts w:asciiTheme="minorBidi" w:hAnsiTheme="minorBidi"/>
            <w:lang w:bidi="en-US"/>
          </w:rPr>
          <w:t xml:space="preserve"> </w:t>
        </w:r>
      </w:ins>
      <w:r w:rsidRPr="004E0A0D">
        <w:rPr>
          <w:rFonts w:asciiTheme="minorBidi" w:hAnsiTheme="minorBidi"/>
          <w:lang w:bidi="en-US"/>
        </w:rPr>
        <w:t xml:space="preserve">approach facilitates precise monitoring of </w:t>
      </w:r>
      <m:oMath>
        <m:r>
          <w:rPr>
            <w:rFonts w:ascii="Cambria Math" w:hAnsi="Cambria Math"/>
            <w:lang w:bidi="en-US"/>
          </w:rPr>
          <m:t>ψ</m:t>
        </m:r>
      </m:oMath>
      <w:r w:rsidRPr="004E0A0D">
        <w:rPr>
          <w:rFonts w:asciiTheme="minorBidi" w:hAnsiTheme="minorBidi"/>
          <w:vertAlign w:val="subscript"/>
          <w:lang w:bidi="en-US"/>
        </w:rPr>
        <w:t>leaf</w:t>
      </w:r>
      <w:r w:rsidRPr="004E0A0D">
        <w:rPr>
          <w:rFonts w:asciiTheme="minorBidi" w:hAnsiTheme="minorBidi"/>
          <w:lang w:bidi="en-US"/>
        </w:rPr>
        <w:t>, which can inform targeted forest conservation efforts, adaptive management strategies, and interventions tailored to species-specific drought vulnerabilities, thereby enhancing ecosystem resilience in the face of increasing drought stress.</w:t>
      </w:r>
    </w:p>
    <w:p w14:paraId="08820A13" w14:textId="77777777" w:rsidR="006B15A0" w:rsidRPr="004E0A0D" w:rsidRDefault="006B15A0" w:rsidP="0084112C">
      <w:pPr>
        <w:spacing w:line="360" w:lineRule="auto"/>
        <w:jc w:val="both"/>
        <w:rPr>
          <w:rFonts w:asciiTheme="minorBidi" w:hAnsiTheme="minorBidi"/>
          <w:b/>
          <w:lang w:bidi="en-US"/>
        </w:rPr>
      </w:pPr>
    </w:p>
    <w:p w14:paraId="4A3A10CD" w14:textId="77777777" w:rsidR="00A32BBB" w:rsidRPr="004E0A0D" w:rsidRDefault="00A32BBB" w:rsidP="0084112C">
      <w:pPr>
        <w:spacing w:after="160" w:line="259" w:lineRule="auto"/>
        <w:jc w:val="both"/>
        <w:rPr>
          <w:rFonts w:asciiTheme="minorBidi" w:hAnsiTheme="minorBidi"/>
          <w:b/>
          <w:bCs/>
          <w:lang w:bidi="en-US"/>
        </w:rPr>
      </w:pPr>
      <w:r w:rsidRPr="004E0A0D">
        <w:rPr>
          <w:rFonts w:asciiTheme="minorBidi" w:hAnsiTheme="minorBidi"/>
          <w:lang w:bidi="en-US"/>
        </w:rPr>
        <w:br w:type="page"/>
      </w:r>
    </w:p>
    <w:p w14:paraId="2BE51C4E" w14:textId="26F5C52F" w:rsidR="006B15A0" w:rsidRPr="004E0A0D" w:rsidRDefault="006B15A0" w:rsidP="00F6427D">
      <w:pPr>
        <w:pStyle w:val="1"/>
        <w:rPr>
          <w:lang w:bidi="en-US"/>
        </w:rPr>
      </w:pPr>
      <w:del w:id="948" w:author="fishman netanel" w:date="2025-06-10T15:00:00Z">
        <w:r w:rsidRPr="004E0A0D" w:rsidDel="0084112C">
          <w:rPr>
            <w:lang w:bidi="en-US"/>
          </w:rPr>
          <w:lastRenderedPageBreak/>
          <w:delText>6</w:delText>
        </w:r>
      </w:del>
      <w:bookmarkStart w:id="949" w:name="_Toc200519679"/>
      <w:ins w:id="950" w:author="fishman netanel" w:date="2025-06-10T15:00:00Z">
        <w:r w:rsidR="0084112C">
          <w:rPr>
            <w:lang w:bidi="en-US"/>
          </w:rPr>
          <w:t>7</w:t>
        </w:r>
      </w:ins>
      <w:r w:rsidRPr="004E0A0D">
        <w:rPr>
          <w:lang w:bidi="en-US"/>
        </w:rPr>
        <w:t>. References</w:t>
      </w:r>
      <w:bookmarkEnd w:id="949"/>
    </w:p>
    <w:p w14:paraId="62369792" w14:textId="092D07D2"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rPr>
        <w:fldChar w:fldCharType="begin" w:fldLock="1"/>
      </w:r>
      <w:r w:rsidRPr="004E0A0D">
        <w:rPr>
          <w:rFonts w:asciiTheme="minorBidi" w:hAnsiTheme="minorBidi"/>
        </w:rPr>
        <w:instrText xml:space="preserve">ADDIN Mendeley Bibliography CSL_BIBLIOGRAPHY </w:instrText>
      </w:r>
      <w:r w:rsidRPr="004E0A0D">
        <w:rPr>
          <w:rFonts w:asciiTheme="minorBidi" w:hAnsiTheme="minorBidi"/>
        </w:rPr>
        <w:fldChar w:fldCharType="separate"/>
      </w:r>
      <w:r w:rsidRPr="004E0A0D">
        <w:rPr>
          <w:rFonts w:asciiTheme="minorBidi" w:hAnsiTheme="minorBidi"/>
          <w:noProof/>
        </w:rPr>
        <w:t xml:space="preserve">Agussabti, Rahmaddiansyah, Satriyo, P., &amp; Munawar, A. A. (2020). Data analysis on near infrared spectroscopy as a part of technology adoption for cocoa farmer in Aceh Province, Indonesia. </w:t>
      </w:r>
      <w:r w:rsidRPr="004E0A0D">
        <w:rPr>
          <w:rFonts w:asciiTheme="minorBidi" w:hAnsiTheme="minorBidi"/>
          <w:i/>
          <w:iCs/>
          <w:noProof/>
        </w:rPr>
        <w:t>Data in Brief</w:t>
      </w:r>
      <w:r w:rsidRPr="004E0A0D">
        <w:rPr>
          <w:rFonts w:asciiTheme="minorBidi" w:hAnsiTheme="minorBidi"/>
          <w:noProof/>
        </w:rPr>
        <w:t xml:space="preserve">, </w:t>
      </w:r>
      <w:r w:rsidRPr="004E0A0D">
        <w:rPr>
          <w:rFonts w:asciiTheme="minorBidi" w:hAnsiTheme="minorBidi"/>
          <w:i/>
          <w:iCs/>
          <w:noProof/>
        </w:rPr>
        <w:t>29</w:t>
      </w:r>
      <w:r w:rsidRPr="004E0A0D">
        <w:rPr>
          <w:rFonts w:asciiTheme="minorBidi" w:hAnsiTheme="minorBidi"/>
          <w:noProof/>
        </w:rPr>
        <w:t>, 105251. https://doi.org/10.1016/j.dib.2020.105251</w:t>
      </w:r>
    </w:p>
    <w:p w14:paraId="6361AD6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Allen, C. D., Macalady, A. K., Chenchouni, H., Bachelet, D., McDowell, N., Vennetier, M., Kitzberger, T., Rigling, A., Breshears, D. D., Hogg, E. H. (Ted), Gonzalez, P., Fensham, R., Zhang, Z., Castro, J., Demidova, N., Lim, J.-H., Allard, G., Running, S. W., Semerci, A., &amp; Cobb, N. (2010). A global overview of drought and heat-induced tree mortality reveals emerging climate change risks for forests. </w:t>
      </w:r>
      <w:r w:rsidRPr="004E0A0D">
        <w:rPr>
          <w:rFonts w:asciiTheme="minorBidi" w:hAnsiTheme="minorBidi"/>
          <w:i/>
          <w:iCs/>
          <w:noProof/>
        </w:rPr>
        <w:t>Forest Ecology and Management</w:t>
      </w:r>
      <w:r w:rsidRPr="004E0A0D">
        <w:rPr>
          <w:rFonts w:asciiTheme="minorBidi" w:hAnsiTheme="minorBidi"/>
          <w:noProof/>
        </w:rPr>
        <w:t xml:space="preserve">, </w:t>
      </w:r>
      <w:r w:rsidRPr="004E0A0D">
        <w:rPr>
          <w:rFonts w:asciiTheme="minorBidi" w:hAnsiTheme="minorBidi"/>
          <w:i/>
          <w:iCs/>
          <w:noProof/>
        </w:rPr>
        <w:t>259</w:t>
      </w:r>
      <w:r w:rsidRPr="004E0A0D">
        <w:rPr>
          <w:rFonts w:asciiTheme="minorBidi" w:hAnsiTheme="minorBidi"/>
          <w:noProof/>
        </w:rPr>
        <w:t>(4), 660–684. https://doi.org/https://doi.org/10.1016/j.foreco.2009.09.001</w:t>
      </w:r>
    </w:p>
    <w:p w14:paraId="354641C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Amir, S., &amp; Rechtman, O. (2006). The development of forest policy in Israel in the 20th century: implications for the future. </w:t>
      </w:r>
      <w:r w:rsidRPr="004E0A0D">
        <w:rPr>
          <w:rFonts w:asciiTheme="minorBidi" w:hAnsiTheme="minorBidi"/>
          <w:i/>
          <w:iCs/>
          <w:noProof/>
        </w:rPr>
        <w:t>Forest Policy and Economics</w:t>
      </w:r>
      <w:r w:rsidRPr="004E0A0D">
        <w:rPr>
          <w:rFonts w:asciiTheme="minorBidi" w:hAnsiTheme="minorBidi"/>
          <w:noProof/>
        </w:rPr>
        <w:t xml:space="preserve">, </w:t>
      </w:r>
      <w:r w:rsidRPr="004E0A0D">
        <w:rPr>
          <w:rFonts w:asciiTheme="minorBidi" w:hAnsiTheme="minorBidi"/>
          <w:i/>
          <w:iCs/>
          <w:noProof/>
        </w:rPr>
        <w:t>8</w:t>
      </w:r>
      <w:r w:rsidRPr="004E0A0D">
        <w:rPr>
          <w:rFonts w:asciiTheme="minorBidi" w:hAnsiTheme="minorBidi"/>
          <w:noProof/>
        </w:rPr>
        <w:t>(1), 35–51. https://doi.org/https://doi.org/10.1016/j.forpol.2004.05.003</w:t>
      </w:r>
    </w:p>
    <w:p w14:paraId="63573933"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Anderson, L. O., Malhi, Y., Aragão, L. E. O. C., Ladle, R., Arai, E., Barbier, N., &amp; Phillips, O. (2010). Remote sensing detection of droughts in Amazonian forest canopies. </w:t>
      </w:r>
      <w:r w:rsidRPr="004E0A0D">
        <w:rPr>
          <w:rFonts w:asciiTheme="minorBidi" w:hAnsiTheme="minorBidi"/>
          <w:i/>
          <w:iCs/>
          <w:noProof/>
        </w:rPr>
        <w:t>The New Phytologist</w:t>
      </w:r>
      <w:r w:rsidRPr="004E0A0D">
        <w:rPr>
          <w:rFonts w:asciiTheme="minorBidi" w:hAnsiTheme="minorBidi"/>
          <w:noProof/>
        </w:rPr>
        <w:t xml:space="preserve">, </w:t>
      </w:r>
      <w:r w:rsidRPr="004E0A0D">
        <w:rPr>
          <w:rFonts w:asciiTheme="minorBidi" w:hAnsiTheme="minorBidi"/>
          <w:i/>
          <w:iCs/>
          <w:noProof/>
        </w:rPr>
        <w:t>187</w:t>
      </w:r>
      <w:r w:rsidRPr="004E0A0D">
        <w:rPr>
          <w:rFonts w:asciiTheme="minorBidi" w:hAnsiTheme="minorBidi"/>
          <w:noProof/>
        </w:rPr>
        <w:t>(3), 733–750. https://doi.org/10.1111/j.1469-8137.2010.03355.x</w:t>
      </w:r>
    </w:p>
    <w:p w14:paraId="243A50AA"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Asner, G. P., Martin, R. E., Anderson, C. B., Kryston, K., Vaughn, N., Knapp, D. E., Bentley, L. P., Shenkin, A., Salinas, N., Sinca, F., Tupayachi, R., Quispe Huaypar, K., Montoya Pillco, M., Ccori Álvarez, F. D., Díaz, S., Enquist, B. J., &amp; Malhi, Y. (2017). Scale dependence of canopy trait distributions along a tropical forest elevation  gradient. </w:t>
      </w:r>
      <w:r w:rsidRPr="004E0A0D">
        <w:rPr>
          <w:rFonts w:asciiTheme="minorBidi" w:hAnsiTheme="minorBidi"/>
          <w:i/>
          <w:iCs/>
          <w:noProof/>
        </w:rPr>
        <w:t>The New Phytologist</w:t>
      </w:r>
      <w:r w:rsidRPr="004E0A0D">
        <w:rPr>
          <w:rFonts w:asciiTheme="minorBidi" w:hAnsiTheme="minorBidi"/>
          <w:noProof/>
        </w:rPr>
        <w:t xml:space="preserve">, </w:t>
      </w:r>
      <w:r w:rsidRPr="004E0A0D">
        <w:rPr>
          <w:rFonts w:asciiTheme="minorBidi" w:hAnsiTheme="minorBidi"/>
          <w:i/>
          <w:iCs/>
          <w:noProof/>
        </w:rPr>
        <w:t>214</w:t>
      </w:r>
      <w:r w:rsidRPr="004E0A0D">
        <w:rPr>
          <w:rFonts w:asciiTheme="minorBidi" w:hAnsiTheme="minorBidi"/>
          <w:noProof/>
        </w:rPr>
        <w:t>(3), 973–988. https://doi.org/10.1111/nph.14068</w:t>
      </w:r>
    </w:p>
    <w:p w14:paraId="6C355C40"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Azar, M., Mulero, G., Yaara, O.-S., Helman, D., &amp; Klein, T. (2023). Aboveground responses to belowground root damage detected by non-destructive sensing metrics in three tree species. </w:t>
      </w:r>
      <w:r w:rsidRPr="004E0A0D">
        <w:rPr>
          <w:rFonts w:asciiTheme="minorBidi" w:hAnsiTheme="minorBidi"/>
          <w:i/>
          <w:iCs/>
          <w:noProof/>
        </w:rPr>
        <w:t>Forestry</w:t>
      </w:r>
      <w:r w:rsidRPr="004E0A0D">
        <w:rPr>
          <w:rFonts w:asciiTheme="minorBidi" w:hAnsiTheme="minorBidi"/>
          <w:noProof/>
        </w:rPr>
        <w:t>.</w:t>
      </w:r>
    </w:p>
    <w:p w14:paraId="562102ED"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Boyer, J. S. (1967). Leaf Water Potentials Measured with a Pressure Chamber. </w:t>
      </w:r>
      <w:r w:rsidRPr="004E0A0D">
        <w:rPr>
          <w:rFonts w:asciiTheme="minorBidi" w:hAnsiTheme="minorBidi"/>
          <w:i/>
          <w:iCs/>
          <w:noProof/>
        </w:rPr>
        <w:t>Plant Physiology</w:t>
      </w:r>
      <w:r w:rsidRPr="004E0A0D">
        <w:rPr>
          <w:rFonts w:asciiTheme="minorBidi" w:hAnsiTheme="minorBidi"/>
          <w:noProof/>
        </w:rPr>
        <w:t xml:space="preserve">, </w:t>
      </w:r>
      <w:r w:rsidRPr="004E0A0D">
        <w:rPr>
          <w:rFonts w:asciiTheme="minorBidi" w:hAnsiTheme="minorBidi"/>
          <w:i/>
          <w:iCs/>
          <w:noProof/>
        </w:rPr>
        <w:t>42</w:t>
      </w:r>
      <w:r w:rsidRPr="004E0A0D">
        <w:rPr>
          <w:rFonts w:asciiTheme="minorBidi" w:hAnsiTheme="minorBidi"/>
          <w:noProof/>
        </w:rPr>
        <w:t>(1), 133–137. https://doi.org/10.1104/pp.42.1.133</w:t>
      </w:r>
    </w:p>
    <w:p w14:paraId="4B7A2BB8"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Breiman, L. (2001). Random Forests. </w:t>
      </w:r>
      <w:r w:rsidRPr="004E0A0D">
        <w:rPr>
          <w:rFonts w:asciiTheme="minorBidi" w:hAnsiTheme="minorBidi"/>
          <w:i/>
          <w:iCs/>
          <w:noProof/>
        </w:rPr>
        <w:t>Machine Learning</w:t>
      </w:r>
      <w:r w:rsidRPr="004E0A0D">
        <w:rPr>
          <w:rFonts w:asciiTheme="minorBidi" w:hAnsiTheme="minorBidi"/>
          <w:noProof/>
        </w:rPr>
        <w:t xml:space="preserve">, </w:t>
      </w:r>
      <w:r w:rsidRPr="004E0A0D">
        <w:rPr>
          <w:rFonts w:asciiTheme="minorBidi" w:hAnsiTheme="minorBidi"/>
          <w:i/>
          <w:iCs/>
          <w:noProof/>
        </w:rPr>
        <w:t>45</w:t>
      </w:r>
      <w:r w:rsidRPr="004E0A0D">
        <w:rPr>
          <w:rFonts w:asciiTheme="minorBidi" w:hAnsiTheme="minorBidi"/>
          <w:noProof/>
        </w:rPr>
        <w:t>(1), 5–32. https://doi.org/10.1023/A:1010933404324</w:t>
      </w:r>
    </w:p>
    <w:p w14:paraId="28EC01B8"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Ceccato, P., Flasse, S., Tarantola, S., Jacquemoud, S., &amp; Grégoire, J.-M. (2001). Detecting vegetation leaf water content using reflectance in the optical domain.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77</w:t>
      </w:r>
      <w:r w:rsidRPr="004E0A0D">
        <w:rPr>
          <w:rFonts w:asciiTheme="minorBidi" w:hAnsiTheme="minorBidi"/>
          <w:noProof/>
        </w:rPr>
        <w:t>(1), 22–33. https://doi.org/https://doi.org/10.1016/S0034-4257(01)00191-2</w:t>
      </w:r>
    </w:p>
    <w:p w14:paraId="010ABB73"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Chen, T., &amp; Guestrin, C. (2016). XGBoost: A scalable tree boosting system. </w:t>
      </w:r>
      <w:r w:rsidRPr="004E0A0D">
        <w:rPr>
          <w:rFonts w:asciiTheme="minorBidi" w:hAnsiTheme="minorBidi"/>
          <w:i/>
          <w:iCs/>
          <w:noProof/>
        </w:rPr>
        <w:t>Proceedings of the 22nd ACM SIGKDD International Conference on Knowledge Discovery and Data Mining</w:t>
      </w:r>
      <w:r w:rsidRPr="004E0A0D">
        <w:rPr>
          <w:rFonts w:asciiTheme="minorBidi" w:hAnsiTheme="minorBidi"/>
          <w:noProof/>
        </w:rPr>
        <w:t xml:space="preserve">, </w:t>
      </w:r>
      <w:r w:rsidRPr="004E0A0D">
        <w:rPr>
          <w:rFonts w:asciiTheme="minorBidi" w:hAnsiTheme="minorBidi"/>
          <w:i/>
          <w:iCs/>
          <w:noProof/>
        </w:rPr>
        <w:t>13</w:t>
      </w:r>
      <w:r w:rsidRPr="004E0A0D">
        <w:rPr>
          <w:rFonts w:asciiTheme="minorBidi" w:hAnsiTheme="minorBidi"/>
          <w:noProof/>
        </w:rPr>
        <w:t>-</w:t>
      </w:r>
      <w:r w:rsidRPr="004E0A0D">
        <w:rPr>
          <w:rFonts w:asciiTheme="minorBidi" w:hAnsiTheme="minorBidi"/>
          <w:i/>
          <w:iCs/>
          <w:noProof/>
        </w:rPr>
        <w:t>17</w:t>
      </w:r>
      <w:r w:rsidRPr="004E0A0D">
        <w:rPr>
          <w:rFonts w:asciiTheme="minorBidi" w:hAnsiTheme="minorBidi"/>
          <w:noProof/>
        </w:rPr>
        <w:t>-</w:t>
      </w:r>
      <w:r w:rsidRPr="004E0A0D">
        <w:rPr>
          <w:rFonts w:asciiTheme="minorBidi" w:hAnsiTheme="minorBidi"/>
          <w:i/>
          <w:iCs/>
          <w:noProof/>
        </w:rPr>
        <w:t>Augu</w:t>
      </w:r>
      <w:r w:rsidRPr="004E0A0D">
        <w:rPr>
          <w:rFonts w:asciiTheme="minorBidi" w:hAnsiTheme="minorBidi"/>
          <w:noProof/>
        </w:rPr>
        <w:t>, 785–794. https://doi.org/10.1145/2939672.2939785</w:t>
      </w:r>
    </w:p>
    <w:p w14:paraId="13C5E8D2"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Coops, N. C., Stone, C., Culvenor, D. S., Chisholm, L. A., &amp; Merton, R. N. (2003). Chlorophyll content in eucalypt vegetation at the leaf and canopy scales as derived from high resolution spectral data. </w:t>
      </w:r>
      <w:r w:rsidRPr="004E0A0D">
        <w:rPr>
          <w:rFonts w:asciiTheme="minorBidi" w:hAnsiTheme="minorBidi"/>
          <w:i/>
          <w:iCs/>
          <w:noProof/>
        </w:rPr>
        <w:t>Tree Physiology</w:t>
      </w:r>
      <w:r w:rsidRPr="004E0A0D">
        <w:rPr>
          <w:rFonts w:asciiTheme="minorBidi" w:hAnsiTheme="minorBidi"/>
          <w:noProof/>
        </w:rPr>
        <w:t xml:space="preserve">, </w:t>
      </w:r>
      <w:r w:rsidRPr="004E0A0D">
        <w:rPr>
          <w:rFonts w:asciiTheme="minorBidi" w:hAnsiTheme="minorBidi"/>
          <w:i/>
          <w:iCs/>
          <w:noProof/>
        </w:rPr>
        <w:t>23</w:t>
      </w:r>
      <w:r w:rsidRPr="004E0A0D">
        <w:rPr>
          <w:rFonts w:asciiTheme="minorBidi" w:hAnsiTheme="minorBidi"/>
          <w:noProof/>
        </w:rPr>
        <w:t>(1), 23–31. https://doi.org/10.1093/treephys/23.1.23</w:t>
      </w:r>
    </w:p>
    <w:p w14:paraId="2A81830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Cortes, C., &amp; Vapnik, V. (1995). Support-vector networks. </w:t>
      </w:r>
      <w:r w:rsidRPr="004E0A0D">
        <w:rPr>
          <w:rFonts w:asciiTheme="minorBidi" w:hAnsiTheme="minorBidi"/>
          <w:i/>
          <w:iCs/>
          <w:noProof/>
        </w:rPr>
        <w:t>Machine Learning</w:t>
      </w:r>
      <w:r w:rsidRPr="004E0A0D">
        <w:rPr>
          <w:rFonts w:asciiTheme="minorBidi" w:hAnsiTheme="minorBidi"/>
          <w:noProof/>
        </w:rPr>
        <w:t xml:space="preserve">, </w:t>
      </w:r>
      <w:r w:rsidRPr="004E0A0D">
        <w:rPr>
          <w:rFonts w:asciiTheme="minorBidi" w:hAnsiTheme="minorBidi"/>
          <w:i/>
          <w:iCs/>
          <w:noProof/>
        </w:rPr>
        <w:t>20</w:t>
      </w:r>
      <w:r w:rsidRPr="004E0A0D">
        <w:rPr>
          <w:rFonts w:asciiTheme="minorBidi" w:hAnsiTheme="minorBidi"/>
          <w:noProof/>
        </w:rPr>
        <w:t>(3), 273–297. https://doi.org/10.1007/BF00994018</w:t>
      </w:r>
    </w:p>
    <w:p w14:paraId="458D68F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Croft, H., &amp; Chen, J. M. (2018). Leaf Pigment Content. </w:t>
      </w:r>
      <w:r w:rsidRPr="004E0A0D">
        <w:rPr>
          <w:rFonts w:asciiTheme="minorBidi" w:hAnsiTheme="minorBidi"/>
          <w:i/>
          <w:iCs/>
          <w:noProof/>
        </w:rPr>
        <w:t>Comprehensive Remote Sensing</w:t>
      </w:r>
      <w:r w:rsidRPr="004E0A0D">
        <w:rPr>
          <w:rFonts w:asciiTheme="minorBidi" w:hAnsiTheme="minorBidi"/>
          <w:noProof/>
        </w:rPr>
        <w:t xml:space="preserve">, </w:t>
      </w:r>
      <w:r w:rsidRPr="004E0A0D">
        <w:rPr>
          <w:rFonts w:asciiTheme="minorBidi" w:hAnsiTheme="minorBidi"/>
          <w:i/>
          <w:iCs/>
          <w:noProof/>
        </w:rPr>
        <w:lastRenderedPageBreak/>
        <w:t>December</w:t>
      </w:r>
      <w:r w:rsidRPr="004E0A0D">
        <w:rPr>
          <w:rFonts w:asciiTheme="minorBidi" w:hAnsiTheme="minorBidi"/>
          <w:noProof/>
        </w:rPr>
        <w:t>, 117–142. https://doi.org/10.1016/b978-0-12-409548-9.10547-0</w:t>
      </w:r>
    </w:p>
    <w:p w14:paraId="5D01C39B"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Dong, T., Liu, J., Shang, J., Qian, B., Ma, B., Kovacs, J. M., Walters, D., Jiao, X., Geng, X., &amp; Shi, Y. (2019). Assessment of red-edge vegetation indices for crop leaf area index estimation.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222</w:t>
      </w:r>
      <w:r w:rsidRPr="004E0A0D">
        <w:rPr>
          <w:rFonts w:asciiTheme="minorBidi" w:hAnsiTheme="minorBidi"/>
          <w:noProof/>
        </w:rPr>
        <w:t>(May 2018), 133–143. https://doi.org/10.1016/j.rse.2018.12.032</w:t>
      </w:r>
    </w:p>
    <w:p w14:paraId="27BA060C"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Elsayed, S., Mistele, B., &amp; Schmidhalter, U. (2011). Can changes in leaf water potential be assessed spectrally? </w:t>
      </w:r>
      <w:r w:rsidRPr="004E0A0D">
        <w:rPr>
          <w:rFonts w:asciiTheme="minorBidi" w:hAnsiTheme="minorBidi"/>
          <w:i/>
          <w:iCs/>
          <w:noProof/>
        </w:rPr>
        <w:t>Functional Plant Biology : FPB</w:t>
      </w:r>
      <w:r w:rsidRPr="004E0A0D">
        <w:rPr>
          <w:rFonts w:asciiTheme="minorBidi" w:hAnsiTheme="minorBidi"/>
          <w:noProof/>
        </w:rPr>
        <w:t xml:space="preserve">, </w:t>
      </w:r>
      <w:r w:rsidRPr="004E0A0D">
        <w:rPr>
          <w:rFonts w:asciiTheme="minorBidi" w:hAnsiTheme="minorBidi"/>
          <w:i/>
          <w:iCs/>
          <w:noProof/>
        </w:rPr>
        <w:t>38</w:t>
      </w:r>
      <w:r w:rsidRPr="004E0A0D">
        <w:rPr>
          <w:rFonts w:asciiTheme="minorBidi" w:hAnsiTheme="minorBidi"/>
          <w:noProof/>
        </w:rPr>
        <w:t>(6), 523–533. https://doi.org/10.1071/FP11021</w:t>
      </w:r>
    </w:p>
    <w:p w14:paraId="2686D40D"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Fassnacht, F. E., Latifi, H., Stereńczak, K., Modzelewska, A., Lefsky, M., Waser, L. T., Straub, C., &amp; Ghosh, A. (2016). Review of studies on tree species classification from remotely sensed data.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186</w:t>
      </w:r>
      <w:r w:rsidRPr="004E0A0D">
        <w:rPr>
          <w:rFonts w:asciiTheme="minorBidi" w:hAnsiTheme="minorBidi"/>
          <w:noProof/>
        </w:rPr>
        <w:t>, 64–87. https://doi.org/https://doi.org/10.1016/j.rse.2016.08.013</w:t>
      </w:r>
    </w:p>
    <w:p w14:paraId="1D81BA7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Gamon, J. A., Peñuelas, J., &amp; Field, C. B. (1992). A narrow-waveband spectral index that tracks diurnal changes in photosynthetic efficiency.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41</w:t>
      </w:r>
      <w:r w:rsidRPr="004E0A0D">
        <w:rPr>
          <w:rFonts w:asciiTheme="minorBidi" w:hAnsiTheme="minorBidi"/>
          <w:noProof/>
        </w:rPr>
        <w:t>(1), 35–44. https://doi.org/https://doi.org/10.1016/0034-4257(92)90059-S</w:t>
      </w:r>
    </w:p>
    <w:p w14:paraId="14DAFC23"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Gao, B. (1996). NDWI—A normalized difference water index for remote sensing of vegetation liquid water from space.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58</w:t>
      </w:r>
      <w:r w:rsidRPr="004E0A0D">
        <w:rPr>
          <w:rFonts w:asciiTheme="minorBidi" w:hAnsiTheme="minorBidi"/>
          <w:noProof/>
        </w:rPr>
        <w:t>(3), 257–266. https://doi.org/https://doi.org/10.1016/S0034-4257(96)00067-3</w:t>
      </w:r>
    </w:p>
    <w:p w14:paraId="3007983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Guyot, G., Baret, F., &amp; Major, D. J. (1988). High spectral resolution: Determination of spectral shifts between the red and infrared. </w:t>
      </w:r>
      <w:r w:rsidRPr="004E0A0D">
        <w:rPr>
          <w:rFonts w:asciiTheme="minorBidi" w:hAnsiTheme="minorBidi"/>
          <w:i/>
          <w:iCs/>
          <w:noProof/>
        </w:rPr>
        <w:t>International Archives of Photogrammetry and Remote Sensing</w:t>
      </w:r>
      <w:r w:rsidRPr="004E0A0D">
        <w:rPr>
          <w:rFonts w:asciiTheme="minorBidi" w:hAnsiTheme="minorBidi"/>
          <w:noProof/>
        </w:rPr>
        <w:t xml:space="preserve">, </w:t>
      </w:r>
      <w:r w:rsidRPr="004E0A0D">
        <w:rPr>
          <w:rFonts w:asciiTheme="minorBidi" w:hAnsiTheme="minorBidi"/>
          <w:i/>
          <w:iCs/>
          <w:noProof/>
        </w:rPr>
        <w:t>11</w:t>
      </w:r>
      <w:r w:rsidRPr="004E0A0D">
        <w:rPr>
          <w:rFonts w:asciiTheme="minorBidi" w:hAnsiTheme="minorBidi"/>
          <w:noProof/>
        </w:rPr>
        <w:t>(1), 750–760. https://doi.org/10.1093/mind/VII.25.101</w:t>
      </w:r>
    </w:p>
    <w:p w14:paraId="2E666299"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Hartmann, H., Moura, C. F., Anderegg, W. R. L., Ruehr, N. K., Salmon, Y., Allen, C. D., Arndt, S. K., Breshears, D. D., Davi, H., Galbraith, D., Ruthrof, K. X., Wunder, J., Adams, H. D., Bloemen, J., Cailleret, M., Cobb, R., Gessler, A., Grams, T. E. E., Jansen, S., … O’Brien, M. (2018). Research frontiers for improving our understanding of drought-induced tree and  forest mortality. </w:t>
      </w:r>
      <w:r w:rsidRPr="004E0A0D">
        <w:rPr>
          <w:rFonts w:asciiTheme="minorBidi" w:hAnsiTheme="minorBidi"/>
          <w:i/>
          <w:iCs/>
          <w:noProof/>
        </w:rPr>
        <w:t>The New Phytologist</w:t>
      </w:r>
      <w:r w:rsidRPr="004E0A0D">
        <w:rPr>
          <w:rFonts w:asciiTheme="minorBidi" w:hAnsiTheme="minorBidi"/>
          <w:noProof/>
        </w:rPr>
        <w:t xml:space="preserve">, </w:t>
      </w:r>
      <w:r w:rsidRPr="004E0A0D">
        <w:rPr>
          <w:rFonts w:asciiTheme="minorBidi" w:hAnsiTheme="minorBidi"/>
          <w:i/>
          <w:iCs/>
          <w:noProof/>
        </w:rPr>
        <w:t>218</w:t>
      </w:r>
      <w:r w:rsidRPr="004E0A0D">
        <w:rPr>
          <w:rFonts w:asciiTheme="minorBidi" w:hAnsiTheme="minorBidi"/>
          <w:noProof/>
        </w:rPr>
        <w:t>(1), 15–28. https://doi.org/10.1111/nph.15048</w:t>
      </w:r>
    </w:p>
    <w:p w14:paraId="28E15669"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Helman, D., Bahat, I., Netzer, Y., Ben-Gal, A., Alchanatis, V., Peeters, A., &amp; Cohen, Y. (2018). Using Time Series of High-Resolution Planet Satellite Images to Monitor Grapevine Stem Water Potential in Commercial Vineyards. </w:t>
      </w:r>
      <w:r w:rsidRPr="004E0A0D">
        <w:rPr>
          <w:rFonts w:asciiTheme="minorBidi" w:hAnsiTheme="minorBidi"/>
          <w:i/>
          <w:iCs/>
          <w:noProof/>
        </w:rPr>
        <w:t>Remote Sensing</w:t>
      </w:r>
      <w:r w:rsidRPr="004E0A0D">
        <w:rPr>
          <w:rFonts w:asciiTheme="minorBidi" w:hAnsiTheme="minorBidi"/>
          <w:noProof/>
        </w:rPr>
        <w:t xml:space="preserve">, </w:t>
      </w:r>
      <w:r w:rsidRPr="004E0A0D">
        <w:rPr>
          <w:rFonts w:asciiTheme="minorBidi" w:hAnsiTheme="minorBidi"/>
          <w:i/>
          <w:iCs/>
          <w:noProof/>
        </w:rPr>
        <w:t>10</w:t>
      </w:r>
      <w:r w:rsidRPr="004E0A0D">
        <w:rPr>
          <w:rFonts w:asciiTheme="minorBidi" w:hAnsiTheme="minorBidi"/>
          <w:noProof/>
        </w:rPr>
        <w:t>(10). https://doi.org/10.3390/rs10101615</w:t>
      </w:r>
    </w:p>
    <w:p w14:paraId="67BCB0EA"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Helman, D., &amp; Mussery, A. (2020a). Using Landsat satellites to assess the impact of check dams built across erosive gullies on vegetation rehabilitation. </w:t>
      </w:r>
      <w:r w:rsidRPr="004E0A0D">
        <w:rPr>
          <w:rFonts w:asciiTheme="minorBidi" w:hAnsiTheme="minorBidi"/>
          <w:i/>
          <w:iCs/>
          <w:noProof/>
        </w:rPr>
        <w:t>Science of The Total Environment</w:t>
      </w:r>
      <w:r w:rsidRPr="004E0A0D">
        <w:rPr>
          <w:rFonts w:asciiTheme="minorBidi" w:hAnsiTheme="minorBidi"/>
          <w:noProof/>
        </w:rPr>
        <w:t xml:space="preserve">, </w:t>
      </w:r>
      <w:r w:rsidRPr="004E0A0D">
        <w:rPr>
          <w:rFonts w:asciiTheme="minorBidi" w:hAnsiTheme="minorBidi"/>
          <w:i/>
          <w:iCs/>
          <w:noProof/>
        </w:rPr>
        <w:t>730</w:t>
      </w:r>
      <w:r w:rsidRPr="004E0A0D">
        <w:rPr>
          <w:rFonts w:asciiTheme="minorBidi" w:hAnsiTheme="minorBidi"/>
          <w:noProof/>
        </w:rPr>
        <w:t>, 138873. https://doi.org/https://doi.org/10.1016/j.scitotenv.2020.138873</w:t>
      </w:r>
    </w:p>
    <w:p w14:paraId="4CDBF8B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Helman, D., &amp; Mussery, A. (2020b). Using Landsat satellites to assess the impact of check dams built across erosive gullies on vegetation rehabilitation. </w:t>
      </w:r>
      <w:r w:rsidRPr="004E0A0D">
        <w:rPr>
          <w:rFonts w:asciiTheme="minorBidi" w:hAnsiTheme="minorBidi"/>
          <w:i/>
          <w:iCs/>
          <w:noProof/>
        </w:rPr>
        <w:t>Science of the Total Environment</w:t>
      </w:r>
      <w:r w:rsidRPr="004E0A0D">
        <w:rPr>
          <w:rFonts w:asciiTheme="minorBidi" w:hAnsiTheme="minorBidi"/>
          <w:noProof/>
        </w:rPr>
        <w:t xml:space="preserve">, </w:t>
      </w:r>
      <w:r w:rsidRPr="004E0A0D">
        <w:rPr>
          <w:rFonts w:asciiTheme="minorBidi" w:hAnsiTheme="minorBidi"/>
          <w:i/>
          <w:iCs/>
          <w:noProof/>
        </w:rPr>
        <w:t>730</w:t>
      </w:r>
      <w:r w:rsidRPr="004E0A0D">
        <w:rPr>
          <w:rFonts w:asciiTheme="minorBidi" w:hAnsiTheme="minorBidi"/>
          <w:noProof/>
        </w:rPr>
        <w:t>. https://doi.org/10.1016/j.scitotenv.2020.138873</w:t>
      </w:r>
    </w:p>
    <w:p w14:paraId="2DE274E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Helman, D., Osem, Y., Yakir, D., &amp; Lensky, I. M. (2017). Relationships between climate , topography , water use and productivity in two key Mediterranean forest types with different water-use strategies. </w:t>
      </w:r>
      <w:r w:rsidRPr="004E0A0D">
        <w:rPr>
          <w:rFonts w:asciiTheme="minorBidi" w:hAnsiTheme="minorBidi"/>
          <w:i/>
          <w:iCs/>
          <w:noProof/>
        </w:rPr>
        <w:t>Agricultural and Forest Meteorology</w:t>
      </w:r>
      <w:r w:rsidRPr="004E0A0D">
        <w:rPr>
          <w:rFonts w:asciiTheme="minorBidi" w:hAnsiTheme="minorBidi"/>
          <w:noProof/>
        </w:rPr>
        <w:t xml:space="preserve">, </w:t>
      </w:r>
      <w:r w:rsidRPr="004E0A0D">
        <w:rPr>
          <w:rFonts w:asciiTheme="minorBidi" w:hAnsiTheme="minorBidi"/>
          <w:i/>
          <w:iCs/>
          <w:noProof/>
        </w:rPr>
        <w:t>232</w:t>
      </w:r>
      <w:r w:rsidRPr="004E0A0D">
        <w:rPr>
          <w:rFonts w:asciiTheme="minorBidi" w:hAnsiTheme="minorBidi"/>
          <w:noProof/>
        </w:rPr>
        <w:t>, 319–330. https://doi.org/10.1016/j.agrformet.2016.08.018</w:t>
      </w:r>
    </w:p>
    <w:p w14:paraId="63ABA0A0"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Helman, D., Yungstein, Y., Mulero, G., &amp; Michael, Y. (2022). High-Throughput Remote Sensing of Vertical Green Living Walls (VGWs) in Workplaces. </w:t>
      </w:r>
      <w:r w:rsidRPr="004E0A0D">
        <w:rPr>
          <w:rFonts w:asciiTheme="minorBidi" w:hAnsiTheme="minorBidi"/>
          <w:i/>
          <w:iCs/>
          <w:noProof/>
        </w:rPr>
        <w:t>Remote Sensing</w:t>
      </w:r>
      <w:r w:rsidRPr="004E0A0D">
        <w:rPr>
          <w:rFonts w:asciiTheme="minorBidi" w:hAnsiTheme="minorBidi"/>
          <w:noProof/>
        </w:rPr>
        <w:t xml:space="preserve">, </w:t>
      </w:r>
      <w:r w:rsidRPr="004E0A0D">
        <w:rPr>
          <w:rFonts w:asciiTheme="minorBidi" w:hAnsiTheme="minorBidi"/>
          <w:i/>
          <w:iCs/>
          <w:noProof/>
        </w:rPr>
        <w:lastRenderedPageBreak/>
        <w:t>14</w:t>
      </w:r>
      <w:r w:rsidRPr="004E0A0D">
        <w:rPr>
          <w:rFonts w:asciiTheme="minorBidi" w:hAnsiTheme="minorBidi"/>
          <w:noProof/>
        </w:rPr>
        <w:t>(14). https://doi.org/10.3390/rs14143485</w:t>
      </w:r>
    </w:p>
    <w:p w14:paraId="4A3E0AB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Inoue, Y., Peñuelas, J., Miyata, A., &amp; Mano, M. (2008). Normalized difference spectral indices for estimating photosynthetic efficiency and capacity at a canopy scale derived from hyperspectral and CO2 flux measurements in rice.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112</w:t>
      </w:r>
      <w:r w:rsidRPr="004E0A0D">
        <w:rPr>
          <w:rFonts w:asciiTheme="minorBidi" w:hAnsiTheme="minorBidi"/>
          <w:noProof/>
        </w:rPr>
        <w:t>(1), 156–172. https://doi.org/10.1016/j.rse.2007.04.011</w:t>
      </w:r>
    </w:p>
    <w:p w14:paraId="492EF51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IPCC. (2023). </w:t>
      </w:r>
      <w:r w:rsidRPr="004E0A0D">
        <w:rPr>
          <w:rFonts w:asciiTheme="minorBidi" w:hAnsiTheme="minorBidi"/>
          <w:i/>
          <w:iCs/>
          <w:noProof/>
        </w:rPr>
        <w:t>Climate Change 2023: Synthesis Report. Contribution of Working Groups I, II and III to the Sixth Assessment Report of the Intergovernmental Panel on Climate Change [Core Writing Team, H. Lee and J. Romero (eds.)]</w:t>
      </w:r>
      <w:r w:rsidRPr="004E0A0D">
        <w:rPr>
          <w:rFonts w:asciiTheme="minorBidi" w:hAnsiTheme="minorBidi"/>
          <w:noProof/>
        </w:rPr>
        <w:t>. https://doi.org/10.59327/IPCC/AR6-9789291691647.001</w:t>
      </w:r>
    </w:p>
    <w:p w14:paraId="297D3392"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i/>
          <w:iCs/>
          <w:noProof/>
        </w:rPr>
        <w:t>Israel Meteorological Service</w:t>
      </w:r>
      <w:r w:rsidRPr="004E0A0D">
        <w:rPr>
          <w:rFonts w:asciiTheme="minorBidi" w:hAnsiTheme="minorBidi"/>
          <w:noProof/>
        </w:rPr>
        <w:t>. (n.d.). Israel.</w:t>
      </w:r>
    </w:p>
    <w:p w14:paraId="4330351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Italiano, S. S. P., Julio Camarero, J., Borghetti, M., Colangelo, M., Pizarro, M., &amp; Ripullone, F. (2023). Radial growth, wood anatomical traits and remote sensing indexes reflect different impacts of drought on Mediterranean forests. </w:t>
      </w:r>
      <w:r w:rsidRPr="004E0A0D">
        <w:rPr>
          <w:rFonts w:asciiTheme="minorBidi" w:hAnsiTheme="minorBidi"/>
          <w:i/>
          <w:iCs/>
          <w:noProof/>
        </w:rPr>
        <w:t>Forest Ecology and Management</w:t>
      </w:r>
      <w:r w:rsidRPr="004E0A0D">
        <w:rPr>
          <w:rFonts w:asciiTheme="minorBidi" w:hAnsiTheme="minorBidi"/>
          <w:noProof/>
        </w:rPr>
        <w:t xml:space="preserve">, </w:t>
      </w:r>
      <w:r w:rsidRPr="004E0A0D">
        <w:rPr>
          <w:rFonts w:asciiTheme="minorBidi" w:hAnsiTheme="minorBidi"/>
          <w:i/>
          <w:iCs/>
          <w:noProof/>
        </w:rPr>
        <w:t>548</w:t>
      </w:r>
      <w:r w:rsidRPr="004E0A0D">
        <w:rPr>
          <w:rFonts w:asciiTheme="minorBidi" w:hAnsiTheme="minorBidi"/>
          <w:noProof/>
        </w:rPr>
        <w:t>, 121406. https://doi.org/https://doi.org/10.1016/j.foreco.2023.121406</w:t>
      </w:r>
    </w:p>
    <w:p w14:paraId="2B709C8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Jarvis, P. G. (1976). The Interpretation of the Variations in Leaf Water Potential and Stomatal Conductance Found in Canopies in the Field. </w:t>
      </w:r>
      <w:r w:rsidRPr="004E0A0D">
        <w:rPr>
          <w:rFonts w:asciiTheme="minorBidi" w:hAnsiTheme="minorBidi"/>
          <w:i/>
          <w:iCs/>
          <w:noProof/>
        </w:rPr>
        <w:t>Philosophical Transactions of the Royal Society of London. Series B, Biological Sciences</w:t>
      </w:r>
      <w:r w:rsidRPr="004E0A0D">
        <w:rPr>
          <w:rFonts w:asciiTheme="minorBidi" w:hAnsiTheme="minorBidi"/>
          <w:noProof/>
        </w:rPr>
        <w:t xml:space="preserve">, </w:t>
      </w:r>
      <w:r w:rsidRPr="004E0A0D">
        <w:rPr>
          <w:rFonts w:asciiTheme="minorBidi" w:hAnsiTheme="minorBidi"/>
          <w:i/>
          <w:iCs/>
          <w:noProof/>
        </w:rPr>
        <w:t>273</w:t>
      </w:r>
      <w:r w:rsidRPr="004E0A0D">
        <w:rPr>
          <w:rFonts w:asciiTheme="minorBidi" w:hAnsiTheme="minorBidi"/>
          <w:noProof/>
        </w:rPr>
        <w:t>(927), 593–610.</w:t>
      </w:r>
    </w:p>
    <w:p w14:paraId="1A31A83C"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Jiang, Z., Huete, A. R., Didan, K., &amp; Miura, T. (2008). Development of a two-band enhanced vegetation index without a blue band.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112</w:t>
      </w:r>
      <w:r w:rsidRPr="004E0A0D">
        <w:rPr>
          <w:rFonts w:asciiTheme="minorBidi" w:hAnsiTheme="minorBidi"/>
          <w:noProof/>
        </w:rPr>
        <w:t>(10), 3833–3845. https://doi.org/https://doi.org/10.1016/j.rse.2008.06.006</w:t>
      </w:r>
    </w:p>
    <w:p w14:paraId="7E0FBA5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Jr, H., Daughtry, C., Qu, J., Wang, L., &amp; Hao, X. (2011). Comparison of hyperspectral retrievals with vegetation water indices for leaf and canopy water content. </w:t>
      </w:r>
      <w:r w:rsidRPr="004E0A0D">
        <w:rPr>
          <w:rFonts w:asciiTheme="minorBidi" w:hAnsiTheme="minorBidi"/>
          <w:i/>
          <w:iCs/>
          <w:noProof/>
        </w:rPr>
        <w:t>Proceedings of SPIE - The International Society for Optical Engineering</w:t>
      </w:r>
      <w:r w:rsidRPr="004E0A0D">
        <w:rPr>
          <w:rFonts w:asciiTheme="minorBidi" w:hAnsiTheme="minorBidi"/>
          <w:noProof/>
        </w:rPr>
        <w:t xml:space="preserve">, </w:t>
      </w:r>
      <w:r w:rsidRPr="004E0A0D">
        <w:rPr>
          <w:rFonts w:asciiTheme="minorBidi" w:hAnsiTheme="minorBidi"/>
          <w:i/>
          <w:iCs/>
          <w:noProof/>
        </w:rPr>
        <w:t>8156</w:t>
      </w:r>
      <w:r w:rsidRPr="004E0A0D">
        <w:rPr>
          <w:rFonts w:asciiTheme="minorBidi" w:hAnsiTheme="minorBidi"/>
          <w:noProof/>
        </w:rPr>
        <w:t>, 5. https://doi.org/10.1117/12.895293</w:t>
      </w:r>
    </w:p>
    <w:p w14:paraId="3C6BC24B"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Kerr, J. T., &amp; Ostrovsky, M. (2003). From space to species: ecological applications for remote sensing. </w:t>
      </w:r>
      <w:r w:rsidRPr="004E0A0D">
        <w:rPr>
          <w:rFonts w:asciiTheme="minorBidi" w:hAnsiTheme="minorBidi"/>
          <w:i/>
          <w:iCs/>
          <w:noProof/>
        </w:rPr>
        <w:t>Trends in Ecology &amp; Evolution</w:t>
      </w:r>
      <w:r w:rsidRPr="004E0A0D">
        <w:rPr>
          <w:rFonts w:asciiTheme="minorBidi" w:hAnsiTheme="minorBidi"/>
          <w:noProof/>
        </w:rPr>
        <w:t xml:space="preserve">, </w:t>
      </w:r>
      <w:r w:rsidRPr="004E0A0D">
        <w:rPr>
          <w:rFonts w:asciiTheme="minorBidi" w:hAnsiTheme="minorBidi"/>
          <w:i/>
          <w:iCs/>
          <w:noProof/>
        </w:rPr>
        <w:t>18</w:t>
      </w:r>
      <w:r w:rsidRPr="004E0A0D">
        <w:rPr>
          <w:rFonts w:asciiTheme="minorBidi" w:hAnsiTheme="minorBidi"/>
          <w:noProof/>
        </w:rPr>
        <w:t>(6), 299–305. https://doi.org/https://doi.org/10.1016/S0169-5347(03)00071-5</w:t>
      </w:r>
    </w:p>
    <w:p w14:paraId="0D097D4F"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Klein, T., Cahanovitc, R., Sprintsin, M., Herr, N., &amp; Schiller, G. (2019). A nation-wide analysis of tree mortality under climate change: Forest loss and its causes in Israel 1948–2017. </w:t>
      </w:r>
      <w:r w:rsidRPr="004E0A0D">
        <w:rPr>
          <w:rFonts w:asciiTheme="minorBidi" w:hAnsiTheme="minorBidi"/>
          <w:i/>
          <w:iCs/>
          <w:noProof/>
        </w:rPr>
        <w:t>Forest Ecology and Management</w:t>
      </w:r>
      <w:r w:rsidRPr="004E0A0D">
        <w:rPr>
          <w:rFonts w:asciiTheme="minorBidi" w:hAnsiTheme="minorBidi"/>
          <w:noProof/>
        </w:rPr>
        <w:t xml:space="preserve">, </w:t>
      </w:r>
      <w:r w:rsidRPr="004E0A0D">
        <w:rPr>
          <w:rFonts w:asciiTheme="minorBidi" w:hAnsiTheme="minorBidi"/>
          <w:i/>
          <w:iCs/>
          <w:noProof/>
        </w:rPr>
        <w:t>432</w:t>
      </w:r>
      <w:r w:rsidRPr="004E0A0D">
        <w:rPr>
          <w:rFonts w:asciiTheme="minorBidi" w:hAnsiTheme="minorBidi"/>
          <w:noProof/>
        </w:rPr>
        <w:t>, 840–849. https://doi.org/https://doi.org/10.1016/j.foreco.2018.10.020</w:t>
      </w:r>
    </w:p>
    <w:p w14:paraId="4018ECC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Kok, Z. H., Mohamed Shariff, A. R., Alfatni, M. S. M., &amp; Khairunniza-Bejo, S. (2021). Support Vector Machine in Precision Agriculture: A review. </w:t>
      </w:r>
      <w:r w:rsidRPr="004E0A0D">
        <w:rPr>
          <w:rFonts w:asciiTheme="minorBidi" w:hAnsiTheme="minorBidi"/>
          <w:i/>
          <w:iCs/>
          <w:noProof/>
        </w:rPr>
        <w:t>Computers and Electronics in Agriculture</w:t>
      </w:r>
      <w:r w:rsidRPr="004E0A0D">
        <w:rPr>
          <w:rFonts w:asciiTheme="minorBidi" w:hAnsiTheme="minorBidi"/>
          <w:noProof/>
        </w:rPr>
        <w:t xml:space="preserve">, </w:t>
      </w:r>
      <w:r w:rsidRPr="004E0A0D">
        <w:rPr>
          <w:rFonts w:asciiTheme="minorBidi" w:hAnsiTheme="minorBidi"/>
          <w:i/>
          <w:iCs/>
          <w:noProof/>
        </w:rPr>
        <w:t>191</w:t>
      </w:r>
      <w:r w:rsidRPr="004E0A0D">
        <w:rPr>
          <w:rFonts w:asciiTheme="minorBidi" w:hAnsiTheme="minorBidi"/>
          <w:noProof/>
        </w:rPr>
        <w:t>, 106546. https://doi.org/https://doi.org/10.1016/j.compag.2021.106546</w:t>
      </w:r>
    </w:p>
    <w:p w14:paraId="17418204"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Konings, A. G., &amp; Gentine, P. (2017). Global variations in ecosystem-scale isohydricity. </w:t>
      </w:r>
      <w:r w:rsidRPr="004E0A0D">
        <w:rPr>
          <w:rFonts w:asciiTheme="minorBidi" w:hAnsiTheme="minorBidi"/>
          <w:i/>
          <w:iCs/>
          <w:noProof/>
        </w:rPr>
        <w:t>Global Change Biology</w:t>
      </w:r>
      <w:r w:rsidRPr="004E0A0D">
        <w:rPr>
          <w:rFonts w:asciiTheme="minorBidi" w:hAnsiTheme="minorBidi"/>
          <w:noProof/>
        </w:rPr>
        <w:t xml:space="preserve">, </w:t>
      </w:r>
      <w:r w:rsidRPr="004E0A0D">
        <w:rPr>
          <w:rFonts w:asciiTheme="minorBidi" w:hAnsiTheme="minorBidi"/>
          <w:i/>
          <w:iCs/>
          <w:noProof/>
        </w:rPr>
        <w:t>23</w:t>
      </w:r>
      <w:r w:rsidRPr="004E0A0D">
        <w:rPr>
          <w:rFonts w:asciiTheme="minorBidi" w:hAnsiTheme="minorBidi"/>
          <w:noProof/>
        </w:rPr>
        <w:t>(2), 891–905. https://doi.org/10.1111/gcb.13389</w:t>
      </w:r>
    </w:p>
    <w:p w14:paraId="47258B80"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Konings, A. G., Rao, K., &amp; Steele-Dunne, S. C. (2019). Macro to micro: microwave remote sensing of plant water content for physiology and ecology. </w:t>
      </w:r>
      <w:r w:rsidRPr="004E0A0D">
        <w:rPr>
          <w:rFonts w:asciiTheme="minorBidi" w:hAnsiTheme="minorBidi"/>
          <w:i/>
          <w:iCs/>
          <w:noProof/>
        </w:rPr>
        <w:t>New Phytologist</w:t>
      </w:r>
      <w:r w:rsidRPr="004E0A0D">
        <w:rPr>
          <w:rFonts w:asciiTheme="minorBidi" w:hAnsiTheme="minorBidi"/>
          <w:noProof/>
        </w:rPr>
        <w:t xml:space="preserve">, </w:t>
      </w:r>
      <w:r w:rsidRPr="004E0A0D">
        <w:rPr>
          <w:rFonts w:asciiTheme="minorBidi" w:hAnsiTheme="minorBidi"/>
          <w:i/>
          <w:iCs/>
          <w:noProof/>
        </w:rPr>
        <w:t>223</w:t>
      </w:r>
      <w:r w:rsidRPr="004E0A0D">
        <w:rPr>
          <w:rFonts w:asciiTheme="minorBidi" w:hAnsiTheme="minorBidi"/>
          <w:noProof/>
        </w:rPr>
        <w:t>(3), 1166–1172. https://doi.org/10.1111/nph.15808</w:t>
      </w:r>
    </w:p>
    <w:p w14:paraId="0665823F"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Kriegler, F. J., Malila, W. A., Nalepka, R. F., &amp; Richardson, W. (1969). </w:t>
      </w:r>
      <w:r w:rsidRPr="004E0A0D">
        <w:rPr>
          <w:rFonts w:asciiTheme="minorBidi" w:hAnsiTheme="minorBidi"/>
          <w:i/>
          <w:iCs/>
          <w:noProof/>
        </w:rPr>
        <w:t>Preprocessing Transformations and Their Effects on Multispectral Recognition</w:t>
      </w:r>
      <w:r w:rsidRPr="004E0A0D">
        <w:rPr>
          <w:rFonts w:asciiTheme="minorBidi" w:hAnsiTheme="minorBidi"/>
          <w:noProof/>
        </w:rPr>
        <w:t>.</w:t>
      </w:r>
    </w:p>
    <w:p w14:paraId="7F426F1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Kumar, L., Schmidt, K., Dury, S., &amp; Skidmore, A. (2001). </w:t>
      </w:r>
      <w:r w:rsidRPr="004E0A0D">
        <w:rPr>
          <w:rFonts w:asciiTheme="minorBidi" w:hAnsiTheme="minorBidi"/>
          <w:i/>
          <w:iCs/>
          <w:noProof/>
        </w:rPr>
        <w:t xml:space="preserve">Imaging Spectrometry and Vegetation Science BT  - Imaging Spectrometry: Basic Principles and Prospective </w:t>
      </w:r>
      <w:r w:rsidRPr="004E0A0D">
        <w:rPr>
          <w:rFonts w:asciiTheme="minorBidi" w:hAnsiTheme="minorBidi"/>
          <w:i/>
          <w:iCs/>
          <w:noProof/>
        </w:rPr>
        <w:lastRenderedPageBreak/>
        <w:t>Applications</w:t>
      </w:r>
      <w:r w:rsidRPr="004E0A0D">
        <w:rPr>
          <w:rFonts w:asciiTheme="minorBidi" w:hAnsiTheme="minorBidi"/>
          <w:noProof/>
        </w:rPr>
        <w:t xml:space="preserve"> (F. D. van der Meer &amp; S. M. De Jong (Eds.); pp. 111–155). Springer Netherlands. https://doi.org/10.1007/978-0-306-47578-8_5</w:t>
      </w:r>
    </w:p>
    <w:p w14:paraId="32ABEA9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Lapidot, O., Ignat, T., Rud, R., Rog, I., Alchanatis, V., &amp; Klein, T. (2019). Use of thermal imaging to detect evaporative cooling in coniferous and broadleaved tree species of the Mediterranean maquis. </w:t>
      </w:r>
      <w:r w:rsidRPr="004E0A0D">
        <w:rPr>
          <w:rFonts w:asciiTheme="minorBidi" w:hAnsiTheme="minorBidi"/>
          <w:i/>
          <w:iCs/>
          <w:noProof/>
        </w:rPr>
        <w:t>Agricultural and Forest Meteorology</w:t>
      </w:r>
      <w:r w:rsidRPr="004E0A0D">
        <w:rPr>
          <w:rFonts w:asciiTheme="minorBidi" w:hAnsiTheme="minorBidi"/>
          <w:noProof/>
        </w:rPr>
        <w:t xml:space="preserve">, </w:t>
      </w:r>
      <w:r w:rsidRPr="004E0A0D">
        <w:rPr>
          <w:rFonts w:asciiTheme="minorBidi" w:hAnsiTheme="minorBidi"/>
          <w:i/>
          <w:iCs/>
          <w:noProof/>
        </w:rPr>
        <w:t>271</w:t>
      </w:r>
      <w:r w:rsidRPr="004E0A0D">
        <w:rPr>
          <w:rFonts w:asciiTheme="minorBidi" w:hAnsiTheme="minorBidi"/>
          <w:noProof/>
        </w:rPr>
        <w:t>(September 2018), 285–294. https://doi.org/10.1016/j.agrformet.2019.02.014</w:t>
      </w:r>
    </w:p>
    <w:p w14:paraId="08548A9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Li, J., Wijewardane, N. K., Ge, Y., &amp; Shi, Y. (2023). Improved chlorophyll and water content estimations at leaf level with a hybrid radiative transfer and machine learning model. </w:t>
      </w:r>
      <w:r w:rsidRPr="004E0A0D">
        <w:rPr>
          <w:rFonts w:asciiTheme="minorBidi" w:hAnsiTheme="minorBidi"/>
          <w:i/>
          <w:iCs/>
          <w:noProof/>
        </w:rPr>
        <w:t>Computers and Electronics in Agriculture</w:t>
      </w:r>
      <w:r w:rsidRPr="004E0A0D">
        <w:rPr>
          <w:rFonts w:asciiTheme="minorBidi" w:hAnsiTheme="minorBidi"/>
          <w:noProof/>
        </w:rPr>
        <w:t xml:space="preserve">, </w:t>
      </w:r>
      <w:r w:rsidRPr="004E0A0D">
        <w:rPr>
          <w:rFonts w:asciiTheme="minorBidi" w:hAnsiTheme="minorBidi"/>
          <w:i/>
          <w:iCs/>
          <w:noProof/>
        </w:rPr>
        <w:t>206</w:t>
      </w:r>
      <w:r w:rsidRPr="004E0A0D">
        <w:rPr>
          <w:rFonts w:asciiTheme="minorBidi" w:hAnsiTheme="minorBidi"/>
          <w:noProof/>
        </w:rPr>
        <w:t>, 107669. https://doi.org/https://doi.org/10.1016/j.compag.2023.107669</w:t>
      </w:r>
    </w:p>
    <w:p w14:paraId="2E55788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Li, W., Pacheco-Labrador, J., Migliavacca, M., Miralles, D., Hoek van Dijke, A., Reichstein, M., Forkel, M., Zhang, W., Frankenberg, C., Panwar, A., Zhang, Q., Weber, U., Gentine, P., &amp; Orth, R. (2023). Widespread and complex drought effects on vegetation physiology inferred from space. </w:t>
      </w:r>
      <w:r w:rsidRPr="004E0A0D">
        <w:rPr>
          <w:rFonts w:asciiTheme="minorBidi" w:hAnsiTheme="minorBidi"/>
          <w:i/>
          <w:iCs/>
          <w:noProof/>
        </w:rPr>
        <w:t>Nature Communications</w:t>
      </w:r>
      <w:r w:rsidRPr="004E0A0D">
        <w:rPr>
          <w:rFonts w:asciiTheme="minorBidi" w:hAnsiTheme="minorBidi"/>
          <w:noProof/>
        </w:rPr>
        <w:t xml:space="preserve">, </w:t>
      </w:r>
      <w:r w:rsidRPr="004E0A0D">
        <w:rPr>
          <w:rFonts w:asciiTheme="minorBidi" w:hAnsiTheme="minorBidi"/>
          <w:i/>
          <w:iCs/>
          <w:noProof/>
        </w:rPr>
        <w:t>14</w:t>
      </w:r>
      <w:r w:rsidRPr="004E0A0D">
        <w:rPr>
          <w:rFonts w:asciiTheme="minorBidi" w:hAnsiTheme="minorBidi"/>
          <w:noProof/>
        </w:rPr>
        <w:t>(1), 4640. https://doi.org/10.1038/s41467-023-40226-9</w:t>
      </w:r>
    </w:p>
    <w:p w14:paraId="1FFCC8CD"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McFeeters, S. K. (1996). The use of the Normalized Difference Water Index (NDWI) in the delineation of open water features. </w:t>
      </w:r>
      <w:r w:rsidRPr="004E0A0D">
        <w:rPr>
          <w:rFonts w:asciiTheme="minorBidi" w:hAnsiTheme="minorBidi"/>
          <w:i/>
          <w:iCs/>
          <w:noProof/>
        </w:rPr>
        <w:t>International Journal of Remote Sensing</w:t>
      </w:r>
      <w:r w:rsidRPr="004E0A0D">
        <w:rPr>
          <w:rFonts w:asciiTheme="minorBidi" w:hAnsiTheme="minorBidi"/>
          <w:noProof/>
        </w:rPr>
        <w:t xml:space="preserve">, </w:t>
      </w:r>
      <w:r w:rsidRPr="004E0A0D">
        <w:rPr>
          <w:rFonts w:asciiTheme="minorBidi" w:hAnsiTheme="minorBidi"/>
          <w:i/>
          <w:iCs/>
          <w:noProof/>
        </w:rPr>
        <w:t>17</w:t>
      </w:r>
      <w:r w:rsidRPr="004E0A0D">
        <w:rPr>
          <w:rFonts w:asciiTheme="minorBidi" w:hAnsiTheme="minorBidi"/>
          <w:noProof/>
        </w:rPr>
        <w:t>(7), 1425–1432. https://doi.org/10.1080/01431169608948714</w:t>
      </w:r>
    </w:p>
    <w:p w14:paraId="3FB0357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Mouazen, A. M., De Baerdemaeker, J., &amp; Ramon, H. (2006). Effect of wavelength range on the measurement accuracy of some selected soil constituents using visual-near infrared spectroscopy. </w:t>
      </w:r>
      <w:r w:rsidRPr="004E0A0D">
        <w:rPr>
          <w:rFonts w:asciiTheme="minorBidi" w:hAnsiTheme="minorBidi"/>
          <w:i/>
          <w:iCs/>
          <w:noProof/>
        </w:rPr>
        <w:t>Journal of Near Infrared Spectroscopy</w:t>
      </w:r>
      <w:r w:rsidRPr="004E0A0D">
        <w:rPr>
          <w:rFonts w:asciiTheme="minorBidi" w:hAnsiTheme="minorBidi"/>
          <w:noProof/>
        </w:rPr>
        <w:t xml:space="preserve">, </w:t>
      </w:r>
      <w:r w:rsidRPr="004E0A0D">
        <w:rPr>
          <w:rFonts w:asciiTheme="minorBidi" w:hAnsiTheme="minorBidi"/>
          <w:i/>
          <w:iCs/>
          <w:noProof/>
        </w:rPr>
        <w:t>14</w:t>
      </w:r>
      <w:r w:rsidRPr="004E0A0D">
        <w:rPr>
          <w:rFonts w:asciiTheme="minorBidi" w:hAnsiTheme="minorBidi"/>
          <w:noProof/>
        </w:rPr>
        <w:t>(3), 189–199. https://doi.org/10.1255/jnirs.614</w:t>
      </w:r>
    </w:p>
    <w:p w14:paraId="65FF0923"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Mulero, G., Jiang, D., Bonfil, D. J., &amp; Helman, D. (2023). Use of thermal imaging and the photochemical reflectance index (PRI) to detect wheat response to elevated CO2 and drought. </w:t>
      </w:r>
      <w:r w:rsidRPr="004E0A0D">
        <w:rPr>
          <w:rFonts w:asciiTheme="minorBidi" w:hAnsiTheme="minorBidi"/>
          <w:i/>
          <w:iCs/>
          <w:noProof/>
        </w:rPr>
        <w:t>Plant, Cell &amp; Environment</w:t>
      </w:r>
      <w:r w:rsidRPr="004E0A0D">
        <w:rPr>
          <w:rFonts w:asciiTheme="minorBidi" w:hAnsiTheme="minorBidi"/>
          <w:noProof/>
        </w:rPr>
        <w:t xml:space="preserve">, </w:t>
      </w:r>
      <w:r w:rsidRPr="004E0A0D">
        <w:rPr>
          <w:rFonts w:asciiTheme="minorBidi" w:hAnsiTheme="minorBidi"/>
          <w:i/>
          <w:iCs/>
          <w:noProof/>
        </w:rPr>
        <w:t>46</w:t>
      </w:r>
      <w:r w:rsidRPr="004E0A0D">
        <w:rPr>
          <w:rFonts w:asciiTheme="minorBidi" w:hAnsiTheme="minorBidi"/>
          <w:noProof/>
        </w:rPr>
        <w:t>(1), 76–92. https://doi.org/https://doi.org/10.1111/pce.14472</w:t>
      </w:r>
    </w:p>
    <w:p w14:paraId="040E82CC"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Othman, Y., Steele, C., VanLeeuwen, D., Heerema, R., Bawazir, S., &amp; St. Hilaire, R. (2014). Remote sensing used to detect moisture status of pecan orchards grown in a desert environment. </w:t>
      </w:r>
      <w:r w:rsidRPr="004E0A0D">
        <w:rPr>
          <w:rFonts w:asciiTheme="minorBidi" w:hAnsiTheme="minorBidi"/>
          <w:i/>
          <w:iCs/>
          <w:noProof/>
        </w:rPr>
        <w:t>International Journal of Remote Sensing</w:t>
      </w:r>
      <w:r w:rsidRPr="004E0A0D">
        <w:rPr>
          <w:rFonts w:asciiTheme="minorBidi" w:hAnsiTheme="minorBidi"/>
          <w:noProof/>
        </w:rPr>
        <w:t xml:space="preserve">, </w:t>
      </w:r>
      <w:r w:rsidRPr="004E0A0D">
        <w:rPr>
          <w:rFonts w:asciiTheme="minorBidi" w:hAnsiTheme="minorBidi"/>
          <w:i/>
          <w:iCs/>
          <w:noProof/>
        </w:rPr>
        <w:t>35</w:t>
      </w:r>
      <w:r w:rsidRPr="004E0A0D">
        <w:rPr>
          <w:rFonts w:asciiTheme="minorBidi" w:hAnsiTheme="minorBidi"/>
          <w:noProof/>
        </w:rPr>
        <w:t>(3), 949–966. https://doi.org/10.1080/01431161.2013.873834</w:t>
      </w:r>
    </w:p>
    <w:p w14:paraId="3BBC81FC"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Patsiou, T. S., Shestakova, T. A., Klein, T., di Matteo, G., Sbay, H., Chambel, M. R., Zas, R., &amp; Voltas, J. (2020). Intraspecific responses to climate reveal nonintuitive warming impacts on a widespread thermophilic conifer. </w:t>
      </w:r>
      <w:r w:rsidRPr="004E0A0D">
        <w:rPr>
          <w:rFonts w:asciiTheme="minorBidi" w:hAnsiTheme="minorBidi"/>
          <w:i/>
          <w:iCs/>
          <w:noProof/>
        </w:rPr>
        <w:t>New Phytologist</w:t>
      </w:r>
      <w:r w:rsidRPr="004E0A0D">
        <w:rPr>
          <w:rFonts w:asciiTheme="minorBidi" w:hAnsiTheme="minorBidi"/>
          <w:noProof/>
        </w:rPr>
        <w:t xml:space="preserve">, </w:t>
      </w:r>
      <w:r w:rsidRPr="004E0A0D">
        <w:rPr>
          <w:rFonts w:asciiTheme="minorBidi" w:hAnsiTheme="minorBidi"/>
          <w:i/>
          <w:iCs/>
          <w:noProof/>
        </w:rPr>
        <w:t>n/a</w:t>
      </w:r>
      <w:r w:rsidRPr="004E0A0D">
        <w:rPr>
          <w:rFonts w:asciiTheme="minorBidi" w:hAnsiTheme="minorBidi"/>
          <w:noProof/>
        </w:rPr>
        <w:t>(n/a). https://doi.org/10.1111/nph.16656</w:t>
      </w:r>
    </w:p>
    <w:p w14:paraId="49D36B0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Peñuelas, J., Filella, I., Biel, C., Serrano, L., &amp; Savé, R. (1993). The reflectance at the 950–970 nm region as an indicator of plant water status. </w:t>
      </w:r>
      <w:r w:rsidRPr="004E0A0D">
        <w:rPr>
          <w:rFonts w:asciiTheme="minorBidi" w:hAnsiTheme="minorBidi"/>
          <w:i/>
          <w:iCs/>
          <w:noProof/>
        </w:rPr>
        <w:t>International Journal of Remote Sensing</w:t>
      </w:r>
      <w:r w:rsidRPr="004E0A0D">
        <w:rPr>
          <w:rFonts w:asciiTheme="minorBidi" w:hAnsiTheme="minorBidi"/>
          <w:noProof/>
        </w:rPr>
        <w:t xml:space="preserve">, </w:t>
      </w:r>
      <w:r w:rsidRPr="004E0A0D">
        <w:rPr>
          <w:rFonts w:asciiTheme="minorBidi" w:hAnsiTheme="minorBidi"/>
          <w:i/>
          <w:iCs/>
          <w:noProof/>
        </w:rPr>
        <w:t>14</w:t>
      </w:r>
      <w:r w:rsidRPr="004E0A0D">
        <w:rPr>
          <w:rFonts w:asciiTheme="minorBidi" w:hAnsiTheme="minorBidi"/>
          <w:noProof/>
        </w:rPr>
        <w:t>(10), 1887–1905. https://doi.org/10.1080/01431169308954010</w:t>
      </w:r>
    </w:p>
    <w:p w14:paraId="4EBDB42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Peñuelas, J., Fillla, I., Serrano, L., &amp; Savé, R. (1996). Cell wall elasticity and Water Index (R970 nm/R900 nm) in wheat under different nitrogen availabilities. </w:t>
      </w:r>
      <w:r w:rsidRPr="004E0A0D">
        <w:rPr>
          <w:rFonts w:asciiTheme="minorBidi" w:hAnsiTheme="minorBidi"/>
          <w:i/>
          <w:iCs/>
          <w:noProof/>
        </w:rPr>
        <w:t>International Journal of Remote Sensing</w:t>
      </w:r>
      <w:r w:rsidRPr="004E0A0D">
        <w:rPr>
          <w:rFonts w:asciiTheme="minorBidi" w:hAnsiTheme="minorBidi"/>
          <w:noProof/>
        </w:rPr>
        <w:t xml:space="preserve">, </w:t>
      </w:r>
      <w:r w:rsidRPr="004E0A0D">
        <w:rPr>
          <w:rFonts w:asciiTheme="minorBidi" w:hAnsiTheme="minorBidi"/>
          <w:i/>
          <w:iCs/>
          <w:noProof/>
        </w:rPr>
        <w:t>17</w:t>
      </w:r>
      <w:r w:rsidRPr="004E0A0D">
        <w:rPr>
          <w:rFonts w:asciiTheme="minorBidi" w:hAnsiTheme="minorBidi"/>
          <w:noProof/>
        </w:rPr>
        <w:t>(2), 373–382. https://doi.org/10.1080/01431169608949012</w:t>
      </w:r>
    </w:p>
    <w:p w14:paraId="5EB4F004"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Peñuelas, J., Sardans, J., Filella, I., Estiarte, M., Llusià, J., Ogaya, R., Carnicer, J., Bartrons, M., Rivas-Ubach, A., Grau, O., Peguero, G., Margalef, O., Pla-Rabés, S., Stefanescu, C., Asensio, D., Preece, C., Liu, L., Verger, A., Barbeta, A., … Terradas, J. (2017). Impacts of Global Change on Mediterranean Forests and Their Services. </w:t>
      </w:r>
      <w:r w:rsidRPr="004E0A0D">
        <w:rPr>
          <w:rFonts w:asciiTheme="minorBidi" w:hAnsiTheme="minorBidi"/>
          <w:noProof/>
        </w:rPr>
        <w:lastRenderedPageBreak/>
        <w:t xml:space="preserve">In </w:t>
      </w:r>
      <w:r w:rsidRPr="004E0A0D">
        <w:rPr>
          <w:rFonts w:asciiTheme="minorBidi" w:hAnsiTheme="minorBidi"/>
          <w:i/>
          <w:iCs/>
          <w:noProof/>
        </w:rPr>
        <w:t>Forests</w:t>
      </w:r>
      <w:r w:rsidRPr="004E0A0D">
        <w:rPr>
          <w:rFonts w:asciiTheme="minorBidi" w:hAnsiTheme="minorBidi"/>
          <w:noProof/>
        </w:rPr>
        <w:t xml:space="preserve"> (Vol. 8, Issue 12). https://doi.org/10.3390/f8120463</w:t>
      </w:r>
    </w:p>
    <w:p w14:paraId="5E68BDF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Pinhanez, C. S., &amp; Cavalin, P. R. (2022). Exploring the Advantages of Dense-Vector to One-Hot Encoding of Intent Classes in Out-of-Scope Detection Tasks. </w:t>
      </w:r>
      <w:r w:rsidRPr="004E0A0D">
        <w:rPr>
          <w:rFonts w:asciiTheme="minorBidi" w:hAnsiTheme="minorBidi"/>
          <w:i/>
          <w:iCs/>
          <w:noProof/>
        </w:rPr>
        <w:t>ArXiv</w:t>
      </w:r>
      <w:r w:rsidRPr="004E0A0D">
        <w:rPr>
          <w:rFonts w:asciiTheme="minorBidi" w:hAnsiTheme="minorBidi"/>
          <w:noProof/>
        </w:rPr>
        <w:t xml:space="preserve">, </w:t>
      </w:r>
      <w:r w:rsidRPr="004E0A0D">
        <w:rPr>
          <w:rFonts w:asciiTheme="minorBidi" w:hAnsiTheme="minorBidi"/>
          <w:i/>
          <w:iCs/>
          <w:noProof/>
        </w:rPr>
        <w:t>abs/2205.0</w:t>
      </w:r>
      <w:r w:rsidRPr="004E0A0D">
        <w:rPr>
          <w:rFonts w:asciiTheme="minorBidi" w:hAnsiTheme="minorBidi"/>
          <w:noProof/>
        </w:rPr>
        <w:t>.</w:t>
      </w:r>
    </w:p>
    <w:p w14:paraId="734C97E0"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Pozner, E., Bar-On, P., Livne-Luzon, S., Moran, U., Tsamir-Rimon, M., Dener, E., Schwartz, E., Rotenberg, E., Tatarinov, F., Preisler, Y., Zecharia, N., Osem, Y., Yakir, D., &amp; Klein, T. (2022). A hidden mechanism of forest loss under climate change: The role of drought in eliminating forest regeneration at the edge of its distribution. </w:t>
      </w:r>
      <w:r w:rsidRPr="004E0A0D">
        <w:rPr>
          <w:rFonts w:asciiTheme="minorBidi" w:hAnsiTheme="minorBidi"/>
          <w:i/>
          <w:iCs/>
          <w:noProof/>
        </w:rPr>
        <w:t>Forest Ecology and Management</w:t>
      </w:r>
      <w:r w:rsidRPr="004E0A0D">
        <w:rPr>
          <w:rFonts w:asciiTheme="minorBidi" w:hAnsiTheme="minorBidi"/>
          <w:noProof/>
        </w:rPr>
        <w:t xml:space="preserve">, </w:t>
      </w:r>
      <w:r w:rsidRPr="004E0A0D">
        <w:rPr>
          <w:rFonts w:asciiTheme="minorBidi" w:hAnsiTheme="minorBidi"/>
          <w:i/>
          <w:iCs/>
          <w:noProof/>
        </w:rPr>
        <w:t>506</w:t>
      </w:r>
      <w:r w:rsidRPr="004E0A0D">
        <w:rPr>
          <w:rFonts w:asciiTheme="minorBidi" w:hAnsiTheme="minorBidi"/>
          <w:noProof/>
        </w:rPr>
        <w:t>, 119966. https://doi.org/https://doi.org/10.1016/j.foreco.2021.119966</w:t>
      </w:r>
    </w:p>
    <w:p w14:paraId="5C6B62D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Raj, R., Walker, J. P., Vinod, V., Pingale, R., Naik, B., &amp; Jagarlapudi, A. (2021). Leaf water content estimation using top-of-canopy airborne hyperspectral data. </w:t>
      </w:r>
      <w:r w:rsidRPr="004E0A0D">
        <w:rPr>
          <w:rFonts w:asciiTheme="minorBidi" w:hAnsiTheme="minorBidi"/>
          <w:i/>
          <w:iCs/>
          <w:noProof/>
        </w:rPr>
        <w:t>International Journal of Applied Earth Observation and Geoinformation</w:t>
      </w:r>
      <w:r w:rsidRPr="004E0A0D">
        <w:rPr>
          <w:rFonts w:asciiTheme="minorBidi" w:hAnsiTheme="minorBidi"/>
          <w:noProof/>
        </w:rPr>
        <w:t xml:space="preserve">, </w:t>
      </w:r>
      <w:r w:rsidRPr="004E0A0D">
        <w:rPr>
          <w:rFonts w:asciiTheme="minorBidi" w:hAnsiTheme="minorBidi"/>
          <w:i/>
          <w:iCs/>
          <w:noProof/>
        </w:rPr>
        <w:t>102</w:t>
      </w:r>
      <w:r w:rsidRPr="004E0A0D">
        <w:rPr>
          <w:rFonts w:asciiTheme="minorBidi" w:hAnsiTheme="minorBidi"/>
          <w:noProof/>
        </w:rPr>
        <w:t>, 102393. https://doi.org/https://doi.org/10.1016/j.jag.2021.102393</w:t>
      </w:r>
    </w:p>
    <w:p w14:paraId="1EBB8C54"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Ritchie, G. A., &amp; Hinckley, T. M. (1975). The Pressure Chamber as an Instrument for Ecological Research. </w:t>
      </w:r>
      <w:r w:rsidRPr="004E0A0D">
        <w:rPr>
          <w:rFonts w:asciiTheme="minorBidi" w:hAnsiTheme="minorBidi"/>
          <w:i/>
          <w:iCs/>
          <w:noProof/>
        </w:rPr>
        <w:t>Advances in Ecological Research</w:t>
      </w:r>
      <w:r w:rsidRPr="004E0A0D">
        <w:rPr>
          <w:rFonts w:asciiTheme="minorBidi" w:hAnsiTheme="minorBidi"/>
          <w:noProof/>
        </w:rPr>
        <w:t xml:space="preserve">, </w:t>
      </w:r>
      <w:r w:rsidRPr="004E0A0D">
        <w:rPr>
          <w:rFonts w:asciiTheme="minorBidi" w:hAnsiTheme="minorBidi"/>
          <w:i/>
          <w:iCs/>
          <w:noProof/>
        </w:rPr>
        <w:t>9</w:t>
      </w:r>
      <w:r w:rsidRPr="004E0A0D">
        <w:rPr>
          <w:rFonts w:asciiTheme="minorBidi" w:hAnsiTheme="minorBidi"/>
          <w:noProof/>
        </w:rPr>
        <w:t>(C), 165–254. https://doi.org/10.1016/S0065-2504(08)60290-1</w:t>
      </w:r>
    </w:p>
    <w:p w14:paraId="1C032B2A"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Roberts, D. A., Barbara, S., Roth, K., &amp; Perroy, R. L. (2011). Spectral and Spatial Methods of Hyperspectral Image Analysis for Estimation of Biophysical and Biochemical Properties of Agricultural Crops. In </w:t>
      </w:r>
      <w:r w:rsidRPr="004E0A0D">
        <w:rPr>
          <w:rFonts w:asciiTheme="minorBidi" w:hAnsiTheme="minorBidi"/>
          <w:i/>
          <w:iCs/>
          <w:noProof/>
        </w:rPr>
        <w:t>Hyperspectral Remote Sensing of Vegetation</w:t>
      </w:r>
      <w:r w:rsidRPr="004E0A0D">
        <w:rPr>
          <w:rFonts w:asciiTheme="minorBidi" w:hAnsiTheme="minorBidi"/>
          <w:noProof/>
        </w:rPr>
        <w:t xml:space="preserve"> (Issue April 2016). https://doi.org/10.1201/b11222-20</w:t>
      </w:r>
    </w:p>
    <w:p w14:paraId="409BAA06"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Rog, I., Hilman, B., Fox, H., Yalin, D., Qubaja, R., &amp; Klein, T. (2024). Increased belowground tree carbon allocation in a mature mixed forest in a dry versus a wet year. </w:t>
      </w:r>
      <w:r w:rsidRPr="004E0A0D">
        <w:rPr>
          <w:rFonts w:asciiTheme="minorBidi" w:hAnsiTheme="minorBidi"/>
          <w:i/>
          <w:iCs/>
          <w:noProof/>
        </w:rPr>
        <w:t>Global Change Biology</w:t>
      </w:r>
      <w:r w:rsidRPr="004E0A0D">
        <w:rPr>
          <w:rFonts w:asciiTheme="minorBidi" w:hAnsiTheme="minorBidi"/>
          <w:noProof/>
        </w:rPr>
        <w:t xml:space="preserve">, </w:t>
      </w:r>
      <w:r w:rsidRPr="004E0A0D">
        <w:rPr>
          <w:rFonts w:asciiTheme="minorBidi" w:hAnsiTheme="minorBidi"/>
          <w:i/>
          <w:iCs/>
          <w:noProof/>
        </w:rPr>
        <w:t>30</w:t>
      </w:r>
      <w:r w:rsidRPr="004E0A0D">
        <w:rPr>
          <w:rFonts w:asciiTheme="minorBidi" w:hAnsiTheme="minorBidi"/>
          <w:noProof/>
        </w:rPr>
        <w:t>(2), e17172. https://doi.org/https://doi.org/10.1111/gcb.17172</w:t>
      </w:r>
    </w:p>
    <w:p w14:paraId="2ED671C3"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Rog, I., Tague, C., Jakoby, G., Megidish, S., Yaakobi, A., Wagner, Y., &amp; Klein, T. (2021). Interspecific Soil Water Partitioning as a Driver of Increased Productivity in a Diverse Mixed Mediterranean Forest. </w:t>
      </w:r>
      <w:r w:rsidRPr="004E0A0D">
        <w:rPr>
          <w:rFonts w:asciiTheme="minorBidi" w:hAnsiTheme="minorBidi"/>
          <w:i/>
          <w:iCs/>
          <w:noProof/>
        </w:rPr>
        <w:t>Journal of Geophysical Research: Biogeosciences</w:t>
      </w:r>
      <w:r w:rsidRPr="004E0A0D">
        <w:rPr>
          <w:rFonts w:asciiTheme="minorBidi" w:hAnsiTheme="minorBidi"/>
          <w:noProof/>
        </w:rPr>
        <w:t xml:space="preserve">, </w:t>
      </w:r>
      <w:r w:rsidRPr="004E0A0D">
        <w:rPr>
          <w:rFonts w:asciiTheme="minorBidi" w:hAnsiTheme="minorBidi"/>
          <w:i/>
          <w:iCs/>
          <w:noProof/>
        </w:rPr>
        <w:t>126</w:t>
      </w:r>
      <w:r w:rsidRPr="004E0A0D">
        <w:rPr>
          <w:rFonts w:asciiTheme="minorBidi" w:hAnsiTheme="minorBidi"/>
          <w:noProof/>
        </w:rPr>
        <w:t>.</w:t>
      </w:r>
    </w:p>
    <w:p w14:paraId="73D7078D"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Sack, L., Ball, M., Brodersen, C., Davis, S., Des Marais, D., Donovan, L., Givnish, T., Hacke, U., Huxman, T., Jansen, S., Jacobsen, A., Johnson, D., Koch, G., Maurel, C., McCulloh, K., McDowell, N., Mcelrone, A., Meinzer, F., Melcher, P., &amp; Holbrook, N. (2016). Plant hydraulics as a central hub integrating plant and ecosystem function: Meeting report for “Emerging Frontiers in Plant Hydraulics” (Washington, DC, May 2015). </w:t>
      </w:r>
      <w:r w:rsidRPr="004E0A0D">
        <w:rPr>
          <w:rFonts w:asciiTheme="minorBidi" w:hAnsiTheme="minorBidi"/>
          <w:i/>
          <w:iCs/>
          <w:noProof/>
        </w:rPr>
        <w:t>Plant, Cell &amp; Environment</w:t>
      </w:r>
      <w:r w:rsidRPr="004E0A0D">
        <w:rPr>
          <w:rFonts w:asciiTheme="minorBidi" w:hAnsiTheme="minorBidi"/>
          <w:noProof/>
        </w:rPr>
        <w:t xml:space="preserve">, </w:t>
      </w:r>
      <w:r w:rsidRPr="004E0A0D">
        <w:rPr>
          <w:rFonts w:asciiTheme="minorBidi" w:hAnsiTheme="minorBidi"/>
          <w:i/>
          <w:iCs/>
          <w:noProof/>
        </w:rPr>
        <w:t>39</w:t>
      </w:r>
      <w:r w:rsidRPr="004E0A0D">
        <w:rPr>
          <w:rFonts w:asciiTheme="minorBidi" w:hAnsiTheme="minorBidi"/>
          <w:noProof/>
        </w:rPr>
        <w:t>. https://doi.org/10.1111/pce.12732</w:t>
      </w:r>
    </w:p>
    <w:p w14:paraId="1B49918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Sadeh, R., Avneri, A., Tubul, Y., Lati, R. N., Bonfil, D. J., Peleg, Z., &amp; Herrmann, I. (2024). Chickpea leaf water potential estimation from ground and VENµS satellite. </w:t>
      </w:r>
      <w:r w:rsidRPr="004E0A0D">
        <w:rPr>
          <w:rFonts w:asciiTheme="minorBidi" w:hAnsiTheme="minorBidi"/>
          <w:i/>
          <w:iCs/>
          <w:noProof/>
        </w:rPr>
        <w:t>Precision Agriculture</w:t>
      </w:r>
      <w:r w:rsidRPr="004E0A0D">
        <w:rPr>
          <w:rFonts w:asciiTheme="minorBidi" w:hAnsiTheme="minorBidi"/>
          <w:noProof/>
        </w:rPr>
        <w:t xml:space="preserve">, </w:t>
      </w:r>
      <w:r w:rsidRPr="004E0A0D">
        <w:rPr>
          <w:rFonts w:asciiTheme="minorBidi" w:hAnsiTheme="minorBidi"/>
          <w:i/>
          <w:iCs/>
          <w:noProof/>
        </w:rPr>
        <w:t>25</w:t>
      </w:r>
      <w:r w:rsidRPr="004E0A0D">
        <w:rPr>
          <w:rFonts w:asciiTheme="minorBidi" w:hAnsiTheme="minorBidi"/>
          <w:noProof/>
        </w:rPr>
        <w:t>(3), 1658–1683. https://doi.org/10.1007/s11119-024-10129-w</w:t>
      </w:r>
    </w:p>
    <w:p w14:paraId="7060B1B2"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Sadiq, M. A., Sarkar, S. K., &amp; Raisa, S. S. (2023). Meteorological drought assessment in northern Bangladesh: A machine learning-based approach considering remote sensing indices. </w:t>
      </w:r>
      <w:r w:rsidRPr="004E0A0D">
        <w:rPr>
          <w:rFonts w:asciiTheme="minorBidi" w:hAnsiTheme="minorBidi"/>
          <w:i/>
          <w:iCs/>
          <w:noProof/>
        </w:rPr>
        <w:t>Ecological Indicators</w:t>
      </w:r>
      <w:r w:rsidRPr="004E0A0D">
        <w:rPr>
          <w:rFonts w:asciiTheme="minorBidi" w:hAnsiTheme="minorBidi"/>
          <w:noProof/>
        </w:rPr>
        <w:t xml:space="preserve">, </w:t>
      </w:r>
      <w:r w:rsidRPr="004E0A0D">
        <w:rPr>
          <w:rFonts w:asciiTheme="minorBidi" w:hAnsiTheme="minorBidi"/>
          <w:i/>
          <w:iCs/>
          <w:noProof/>
        </w:rPr>
        <w:t>157</w:t>
      </w:r>
      <w:r w:rsidRPr="004E0A0D">
        <w:rPr>
          <w:rFonts w:asciiTheme="minorBidi" w:hAnsiTheme="minorBidi"/>
          <w:noProof/>
        </w:rPr>
        <w:t>, 111233. https://doi.org/https://doi.org/10.1016/j.ecolind.2023.111233</w:t>
      </w:r>
    </w:p>
    <w:p w14:paraId="488DE8B5"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Sahoo, M. M., Perach, O., Shachter, A., Gonda, I., Porwal, A., Dudai, N., &amp; Herrmann, I. (2022). Spectral estimation of carnosic acid content in in vivo rosemary plants. </w:t>
      </w:r>
      <w:r w:rsidRPr="004E0A0D">
        <w:rPr>
          <w:rFonts w:asciiTheme="minorBidi" w:hAnsiTheme="minorBidi"/>
          <w:i/>
          <w:iCs/>
          <w:noProof/>
        </w:rPr>
        <w:t>Industrial Crops and Products</w:t>
      </w:r>
      <w:r w:rsidRPr="004E0A0D">
        <w:rPr>
          <w:rFonts w:asciiTheme="minorBidi" w:hAnsiTheme="minorBidi"/>
          <w:noProof/>
        </w:rPr>
        <w:t xml:space="preserve">, </w:t>
      </w:r>
      <w:r w:rsidRPr="004E0A0D">
        <w:rPr>
          <w:rFonts w:asciiTheme="minorBidi" w:hAnsiTheme="minorBidi"/>
          <w:i/>
          <w:iCs/>
          <w:noProof/>
        </w:rPr>
        <w:t>187</w:t>
      </w:r>
      <w:r w:rsidRPr="004E0A0D">
        <w:rPr>
          <w:rFonts w:asciiTheme="minorBidi" w:hAnsiTheme="minorBidi"/>
          <w:noProof/>
        </w:rPr>
        <w:t xml:space="preserve">, 115292. </w:t>
      </w:r>
      <w:r w:rsidRPr="004E0A0D">
        <w:rPr>
          <w:rFonts w:asciiTheme="minorBidi" w:hAnsiTheme="minorBidi"/>
          <w:noProof/>
        </w:rPr>
        <w:lastRenderedPageBreak/>
        <w:t>https://doi.org/https://doi.org/10.1016/j.indcrop.2022.115292</w:t>
      </w:r>
    </w:p>
    <w:p w14:paraId="07254917"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Savitzky, A., &amp; Golay, M. J. E. (1964). Smoothing and Differentiation of Data by Simplified Least Squares Procedures. </w:t>
      </w:r>
      <w:r w:rsidRPr="004E0A0D">
        <w:rPr>
          <w:rFonts w:asciiTheme="minorBidi" w:hAnsiTheme="minorBidi"/>
          <w:i/>
          <w:iCs/>
          <w:noProof/>
        </w:rPr>
        <w:t>Analytical Chemistry</w:t>
      </w:r>
      <w:r w:rsidRPr="004E0A0D">
        <w:rPr>
          <w:rFonts w:asciiTheme="minorBidi" w:hAnsiTheme="minorBidi"/>
          <w:noProof/>
        </w:rPr>
        <w:t xml:space="preserve">, </w:t>
      </w:r>
      <w:r w:rsidRPr="004E0A0D">
        <w:rPr>
          <w:rFonts w:asciiTheme="minorBidi" w:hAnsiTheme="minorBidi"/>
          <w:i/>
          <w:iCs/>
          <w:noProof/>
        </w:rPr>
        <w:t>36</w:t>
      </w:r>
      <w:r w:rsidRPr="004E0A0D">
        <w:rPr>
          <w:rFonts w:asciiTheme="minorBidi" w:hAnsiTheme="minorBidi"/>
          <w:noProof/>
        </w:rPr>
        <w:t>(8), 1627–1639. https://doi.org/10.1021/ac60214a047</w:t>
      </w:r>
    </w:p>
    <w:p w14:paraId="3C71A8F5"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Scholander, P. F., Bradstreet, E. D., Hemmingsen, E. A., &amp; Hammel, H. T. (1965). Sap Pressure in Vascular Plants. </w:t>
      </w:r>
      <w:r w:rsidRPr="004E0A0D">
        <w:rPr>
          <w:rFonts w:asciiTheme="minorBidi" w:hAnsiTheme="minorBidi"/>
          <w:i/>
          <w:iCs/>
          <w:noProof/>
        </w:rPr>
        <w:t>Science</w:t>
      </w:r>
      <w:r w:rsidRPr="004E0A0D">
        <w:rPr>
          <w:rFonts w:asciiTheme="minorBidi" w:hAnsiTheme="minorBidi"/>
          <w:noProof/>
        </w:rPr>
        <w:t xml:space="preserve">, </w:t>
      </w:r>
      <w:r w:rsidRPr="004E0A0D">
        <w:rPr>
          <w:rFonts w:asciiTheme="minorBidi" w:hAnsiTheme="minorBidi"/>
          <w:i/>
          <w:iCs/>
          <w:noProof/>
        </w:rPr>
        <w:t>148</w:t>
      </w:r>
      <w:r w:rsidRPr="004E0A0D">
        <w:rPr>
          <w:rFonts w:asciiTheme="minorBidi" w:hAnsiTheme="minorBidi"/>
          <w:noProof/>
        </w:rPr>
        <w:t>(3668), 339–346. https://doi.org/10.1126/science.148.3668.339</w:t>
      </w:r>
    </w:p>
    <w:p w14:paraId="6F6BA248"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Sternberg, M., Golodets, C., Gutman, M., Perevolotsky, A., Kigel, J., &amp; Henkin, Z. (2017). No precipitation legacy effects on above-ground net primary production and species diversity in grazed Mediterranean grassland: a 21-year experiment. </w:t>
      </w:r>
      <w:r w:rsidRPr="004E0A0D">
        <w:rPr>
          <w:rFonts w:asciiTheme="minorBidi" w:hAnsiTheme="minorBidi"/>
          <w:i/>
          <w:iCs/>
          <w:noProof/>
        </w:rPr>
        <w:t>Journal of Vegetation Science</w:t>
      </w:r>
      <w:r w:rsidRPr="004E0A0D">
        <w:rPr>
          <w:rFonts w:asciiTheme="minorBidi" w:hAnsiTheme="minorBidi"/>
          <w:noProof/>
        </w:rPr>
        <w:t xml:space="preserve">, </w:t>
      </w:r>
      <w:r w:rsidRPr="004E0A0D">
        <w:rPr>
          <w:rFonts w:asciiTheme="minorBidi" w:hAnsiTheme="minorBidi"/>
          <w:i/>
          <w:iCs/>
          <w:noProof/>
        </w:rPr>
        <w:t>28</w:t>
      </w:r>
      <w:r w:rsidRPr="004E0A0D">
        <w:rPr>
          <w:rFonts w:asciiTheme="minorBidi" w:hAnsiTheme="minorBidi"/>
          <w:noProof/>
        </w:rPr>
        <w:t>(2), 260–269. https://doi.org/https://doi.org/10.1111/jvs.12478</w:t>
      </w:r>
    </w:p>
    <w:p w14:paraId="0F3D97D9"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Stimson, H. C., Breshears, D. D., Ustin, S. L., &amp; Kefauver, S. C. (2005). Spectral sensing of foliar water conditions in two co-occurring conifer species: Pinus edulis and Juniperus monosperma.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96</w:t>
      </w:r>
      <w:r w:rsidRPr="004E0A0D">
        <w:rPr>
          <w:rFonts w:asciiTheme="minorBidi" w:hAnsiTheme="minorBidi"/>
          <w:noProof/>
        </w:rPr>
        <w:t>(1), 108–118. https://doi.org/https://doi.org/10.1016/j.rse.2004.12.007</w:t>
      </w:r>
    </w:p>
    <w:p w14:paraId="48F724B1"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Thenkabail, P. S., Lyon, J. G., &amp; Huete, A. (2016). </w:t>
      </w:r>
      <w:r w:rsidRPr="004E0A0D">
        <w:rPr>
          <w:rFonts w:asciiTheme="minorBidi" w:hAnsiTheme="minorBidi"/>
          <w:i/>
          <w:iCs/>
          <w:noProof/>
        </w:rPr>
        <w:t>Hyperspectral Remote Sensing of Vegetation</w:t>
      </w:r>
      <w:r w:rsidRPr="004E0A0D">
        <w:rPr>
          <w:rFonts w:asciiTheme="minorBidi" w:hAnsiTheme="minorBidi"/>
          <w:noProof/>
        </w:rPr>
        <w:t>. CRC Press, Boca Raton, FL, USA.</w:t>
      </w:r>
    </w:p>
    <w:p w14:paraId="4C47715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Thenkabail, P. S., Lyon, J. G., &amp; Huete, A. (2018). Hyperspectral Indices and Image Classifications for Agriculture and Vegetation. In </w:t>
      </w:r>
      <w:r w:rsidRPr="004E0A0D">
        <w:rPr>
          <w:rFonts w:asciiTheme="minorBidi" w:hAnsiTheme="minorBidi"/>
          <w:i/>
          <w:iCs/>
          <w:noProof/>
        </w:rPr>
        <w:t>Hyperspectral Indices and Image Classifications for Agriculture and Vegetation</w:t>
      </w:r>
      <w:r w:rsidRPr="004E0A0D">
        <w:rPr>
          <w:rFonts w:asciiTheme="minorBidi" w:hAnsiTheme="minorBidi"/>
          <w:noProof/>
        </w:rPr>
        <w:t>. https://doi.org/10.1201/9781315159331</w:t>
      </w:r>
    </w:p>
    <w:p w14:paraId="6BD4FF88"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Ullah, S., Skidmore, A. K., Naeem, M., &amp; Schlerf, M. (2012). An accurate retrieval of leaf water content from mid to thermal infrared spectra using continuous wavelet analysis. </w:t>
      </w:r>
      <w:r w:rsidRPr="004E0A0D">
        <w:rPr>
          <w:rFonts w:asciiTheme="minorBidi" w:hAnsiTheme="minorBidi"/>
          <w:i/>
          <w:iCs/>
          <w:noProof/>
        </w:rPr>
        <w:t>Science of The Total Environment</w:t>
      </w:r>
      <w:r w:rsidRPr="004E0A0D">
        <w:rPr>
          <w:rFonts w:asciiTheme="minorBidi" w:hAnsiTheme="minorBidi"/>
          <w:noProof/>
        </w:rPr>
        <w:t xml:space="preserve">, </w:t>
      </w:r>
      <w:r w:rsidRPr="004E0A0D">
        <w:rPr>
          <w:rFonts w:asciiTheme="minorBidi" w:hAnsiTheme="minorBidi"/>
          <w:i/>
          <w:iCs/>
          <w:noProof/>
        </w:rPr>
        <w:t>437</w:t>
      </w:r>
      <w:r w:rsidRPr="004E0A0D">
        <w:rPr>
          <w:rFonts w:asciiTheme="minorBidi" w:hAnsiTheme="minorBidi"/>
          <w:noProof/>
        </w:rPr>
        <w:t>, 145–152. https://doi.org/https://doi.org/10.1016/j.scitotenv.2012.08.025</w:t>
      </w:r>
    </w:p>
    <w:p w14:paraId="655C032F"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Virnodkar, S. S., Pachghare, V. K., Patil, V. C., &amp; Jha, S. K. (2020). Remote sensing and machine learning for crop water stress determination in various crops: a critical review. </w:t>
      </w:r>
      <w:r w:rsidRPr="004E0A0D">
        <w:rPr>
          <w:rFonts w:asciiTheme="minorBidi" w:hAnsiTheme="minorBidi"/>
          <w:i/>
          <w:iCs/>
          <w:noProof/>
        </w:rPr>
        <w:t>Precision Agriculture</w:t>
      </w:r>
      <w:r w:rsidRPr="004E0A0D">
        <w:rPr>
          <w:rFonts w:asciiTheme="minorBidi" w:hAnsiTheme="minorBidi"/>
          <w:noProof/>
        </w:rPr>
        <w:t xml:space="preserve">, </w:t>
      </w:r>
      <w:r w:rsidRPr="004E0A0D">
        <w:rPr>
          <w:rFonts w:asciiTheme="minorBidi" w:hAnsiTheme="minorBidi"/>
          <w:i/>
          <w:iCs/>
          <w:noProof/>
        </w:rPr>
        <w:t>21</w:t>
      </w:r>
      <w:r w:rsidRPr="004E0A0D">
        <w:rPr>
          <w:rFonts w:asciiTheme="minorBidi" w:hAnsiTheme="minorBidi"/>
          <w:noProof/>
        </w:rPr>
        <w:t>(5), 1121–1155. https://doi.org/10.1007/s11119-020-09711-9</w:t>
      </w:r>
    </w:p>
    <w:p w14:paraId="15F308CE"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Wang, Z., Sun, Z., &amp; Lu, S. (2020). Optimal vegetation index for assessing leaf water potential using reflectance factors from the adaxial and abaxial surfaces. </w:t>
      </w:r>
      <w:r w:rsidRPr="004E0A0D">
        <w:rPr>
          <w:rFonts w:asciiTheme="minorBidi" w:hAnsiTheme="minorBidi"/>
          <w:i/>
          <w:iCs/>
          <w:noProof/>
        </w:rPr>
        <w:t>Computers and Electronics in Agriculture</w:t>
      </w:r>
      <w:r w:rsidRPr="004E0A0D">
        <w:rPr>
          <w:rFonts w:asciiTheme="minorBidi" w:hAnsiTheme="minorBidi"/>
          <w:noProof/>
        </w:rPr>
        <w:t xml:space="preserve">, </w:t>
      </w:r>
      <w:r w:rsidRPr="004E0A0D">
        <w:rPr>
          <w:rFonts w:asciiTheme="minorBidi" w:hAnsiTheme="minorBidi"/>
          <w:i/>
          <w:iCs/>
          <w:noProof/>
        </w:rPr>
        <w:t>172</w:t>
      </w:r>
      <w:r w:rsidRPr="004E0A0D">
        <w:rPr>
          <w:rFonts w:asciiTheme="minorBidi" w:hAnsiTheme="minorBidi"/>
          <w:noProof/>
        </w:rPr>
        <w:t>(May 2018), 105337. https://doi.org/10.1016/j.compag.2020.105337</w:t>
      </w:r>
    </w:p>
    <w:p w14:paraId="27A57B70"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Weil, G., Lensky, I. M., &amp; Levin, N. (2017). Using ground observations of a digital camera in the VIS-NIR range for quantifying the phenology of Mediterranean woody species. </w:t>
      </w:r>
      <w:r w:rsidRPr="004E0A0D">
        <w:rPr>
          <w:rFonts w:asciiTheme="minorBidi" w:hAnsiTheme="minorBidi"/>
          <w:i/>
          <w:iCs/>
          <w:noProof/>
        </w:rPr>
        <w:t>International Journal of Applied Earth Observation and Geoinformation</w:t>
      </w:r>
      <w:r w:rsidRPr="004E0A0D">
        <w:rPr>
          <w:rFonts w:asciiTheme="minorBidi" w:hAnsiTheme="minorBidi"/>
          <w:noProof/>
        </w:rPr>
        <w:t xml:space="preserve">, </w:t>
      </w:r>
      <w:r w:rsidRPr="004E0A0D">
        <w:rPr>
          <w:rFonts w:asciiTheme="minorBidi" w:hAnsiTheme="minorBidi"/>
          <w:i/>
          <w:iCs/>
          <w:noProof/>
        </w:rPr>
        <w:t>62</w:t>
      </w:r>
      <w:r w:rsidRPr="004E0A0D">
        <w:rPr>
          <w:rFonts w:asciiTheme="minorBidi" w:hAnsiTheme="minorBidi"/>
          <w:noProof/>
        </w:rPr>
        <w:t>, 88–101. https://doi.org/https://doi.org/10.1016/j.jag.2017.05.016</w:t>
      </w:r>
    </w:p>
    <w:p w14:paraId="127D3ECC"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Weil, G., Lensky, I. M., Resheff, Y. S., &amp; Levin, N. (2018). Using Near-Surface Observations for Optimizing the Timing of Overhead Image Acquisition for Applied Mapping of Woody Vegetation Species. </w:t>
      </w:r>
      <w:r w:rsidRPr="004E0A0D">
        <w:rPr>
          <w:rFonts w:asciiTheme="minorBidi" w:hAnsiTheme="minorBidi"/>
          <w:i/>
          <w:iCs/>
          <w:noProof/>
        </w:rPr>
        <w:t>IGARSS 2018 - 2018 IEEE International Geoscience and Remote Sensing Symposium</w:t>
      </w:r>
      <w:r w:rsidRPr="004E0A0D">
        <w:rPr>
          <w:rFonts w:asciiTheme="minorBidi" w:hAnsiTheme="minorBidi"/>
          <w:noProof/>
        </w:rPr>
        <w:t>, 5398–5401. https://doi.org/10.1109/IGARSS.2018.8517691</w:t>
      </w:r>
    </w:p>
    <w:p w14:paraId="69DEDA0B" w14:textId="77777777"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Xie, Q., Dash, J., Huang, W., Peng, D., Qin, Q., Mortimer, H., Casa, R., Pignatti, S., Laneve, G., Pascucci, S., Dong, Y., &amp; Ye, H. (2018). Vegetation Indices Combining the Red and Red-Edge Spectral Information for Leaf Area Index Retrieval. </w:t>
      </w:r>
      <w:r w:rsidRPr="004E0A0D">
        <w:rPr>
          <w:rFonts w:asciiTheme="minorBidi" w:hAnsiTheme="minorBidi"/>
          <w:i/>
          <w:iCs/>
          <w:noProof/>
        </w:rPr>
        <w:t xml:space="preserve">IEEE </w:t>
      </w:r>
      <w:r w:rsidRPr="004E0A0D">
        <w:rPr>
          <w:rFonts w:asciiTheme="minorBidi" w:hAnsiTheme="minorBidi"/>
          <w:i/>
          <w:iCs/>
          <w:noProof/>
        </w:rPr>
        <w:lastRenderedPageBreak/>
        <w:t>Journal of Selected Topics in Applied Earth Observations and Remote Sensing</w:t>
      </w:r>
      <w:r w:rsidRPr="004E0A0D">
        <w:rPr>
          <w:rFonts w:asciiTheme="minorBidi" w:hAnsiTheme="minorBidi"/>
          <w:noProof/>
        </w:rPr>
        <w:t xml:space="preserve">, </w:t>
      </w:r>
      <w:r w:rsidRPr="004E0A0D">
        <w:rPr>
          <w:rFonts w:asciiTheme="minorBidi" w:hAnsiTheme="minorBidi"/>
          <w:i/>
          <w:iCs/>
          <w:noProof/>
        </w:rPr>
        <w:t>11</w:t>
      </w:r>
      <w:r w:rsidRPr="004E0A0D">
        <w:rPr>
          <w:rFonts w:asciiTheme="minorBidi" w:hAnsiTheme="minorBidi"/>
          <w:noProof/>
        </w:rPr>
        <w:t>(5), 1482–1492. https://doi.org/10.1109/JSTARS.2018.2813281</w:t>
      </w:r>
    </w:p>
    <w:p w14:paraId="255FD235" w14:textId="2B06EAAD" w:rsidR="00921FCF" w:rsidRPr="004E0A0D" w:rsidRDefault="00921FCF"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noProof/>
        </w:rPr>
        <w:t xml:space="preserve">Zarco-Tejada, P. J., Rueda, C. A., &amp; Ustin, S. L. (2003). Water content estimation in vegetation with MODIS reflectance data and model inversion methods. </w:t>
      </w:r>
      <w:r w:rsidRPr="004E0A0D">
        <w:rPr>
          <w:rFonts w:asciiTheme="minorBidi" w:hAnsiTheme="minorBidi"/>
          <w:i/>
          <w:iCs/>
          <w:noProof/>
        </w:rPr>
        <w:t>Remote Sensing of Environment</w:t>
      </w:r>
      <w:r w:rsidRPr="004E0A0D">
        <w:rPr>
          <w:rFonts w:asciiTheme="minorBidi" w:hAnsiTheme="minorBidi"/>
          <w:noProof/>
        </w:rPr>
        <w:t xml:space="preserve">, </w:t>
      </w:r>
      <w:r w:rsidRPr="004E0A0D">
        <w:rPr>
          <w:rFonts w:asciiTheme="minorBidi" w:hAnsiTheme="minorBidi"/>
          <w:i/>
          <w:iCs/>
          <w:noProof/>
        </w:rPr>
        <w:t>85</w:t>
      </w:r>
      <w:r w:rsidRPr="004E0A0D">
        <w:rPr>
          <w:rFonts w:asciiTheme="minorBidi" w:hAnsiTheme="minorBidi"/>
          <w:noProof/>
        </w:rPr>
        <w:t>(1), 109–124. https://doi.org/https://doi.org/10.1016/S0034-4257(02)00197-9</w:t>
      </w:r>
    </w:p>
    <w:p w14:paraId="4365AFD0" w14:textId="13AE2DE8" w:rsidR="009E0B93" w:rsidRPr="004E0A0D" w:rsidRDefault="009E0B93" w:rsidP="0084112C">
      <w:pPr>
        <w:widowControl w:val="0"/>
        <w:autoSpaceDE w:val="0"/>
        <w:autoSpaceDN w:val="0"/>
        <w:adjustRightInd w:val="0"/>
        <w:spacing w:line="276" w:lineRule="auto"/>
        <w:ind w:left="480" w:hanging="480"/>
        <w:jc w:val="both"/>
        <w:rPr>
          <w:rFonts w:asciiTheme="minorBidi" w:hAnsiTheme="minorBidi"/>
          <w:noProof/>
        </w:rPr>
      </w:pPr>
      <w:r w:rsidRPr="004E0A0D">
        <w:rPr>
          <w:rFonts w:asciiTheme="minorBidi" w:hAnsiTheme="minorBidi"/>
        </w:rPr>
        <w:t>VENμS</w:t>
      </w:r>
      <w:r w:rsidRPr="004E0A0D">
        <w:rPr>
          <w:rFonts w:asciiTheme="minorBidi" w:hAnsiTheme="minorBidi"/>
          <w:noProof/>
        </w:rPr>
        <w:t xml:space="preserve"> data site: https://venus.bgu.ac.il/venus/</w:t>
      </w:r>
    </w:p>
    <w:p w14:paraId="71DA5E5F" w14:textId="77777777" w:rsidR="009E0B93" w:rsidRPr="004E0A0D" w:rsidRDefault="009E0B93" w:rsidP="0084112C">
      <w:pPr>
        <w:widowControl w:val="0"/>
        <w:autoSpaceDE w:val="0"/>
        <w:autoSpaceDN w:val="0"/>
        <w:adjustRightInd w:val="0"/>
        <w:spacing w:line="360" w:lineRule="auto"/>
        <w:ind w:left="480" w:hanging="480"/>
        <w:jc w:val="both"/>
        <w:rPr>
          <w:rFonts w:asciiTheme="minorBidi" w:hAnsiTheme="minorBidi"/>
          <w:noProof/>
        </w:rPr>
      </w:pPr>
    </w:p>
    <w:p w14:paraId="3DF4287B" w14:textId="5AC1BF36" w:rsidR="00EB5373" w:rsidRPr="004E0A0D" w:rsidRDefault="00EB5373" w:rsidP="0084112C">
      <w:pPr>
        <w:spacing w:after="160" w:line="259" w:lineRule="auto"/>
        <w:jc w:val="both"/>
        <w:rPr>
          <w:rFonts w:asciiTheme="minorBidi" w:hAnsiTheme="minorBidi"/>
          <w:noProof/>
        </w:rPr>
      </w:pPr>
      <w:r w:rsidRPr="004E0A0D">
        <w:rPr>
          <w:rFonts w:asciiTheme="minorBidi" w:hAnsiTheme="minorBidi"/>
          <w:noProof/>
        </w:rPr>
        <w:br w:type="page"/>
      </w:r>
    </w:p>
    <w:p w14:paraId="772D1334" w14:textId="65B4BFFE" w:rsidR="006B15A0" w:rsidRPr="004E0A0D" w:rsidRDefault="00921FCF" w:rsidP="00F6427D">
      <w:pPr>
        <w:pStyle w:val="1"/>
      </w:pPr>
      <w:r w:rsidRPr="004E0A0D">
        <w:lastRenderedPageBreak/>
        <w:fldChar w:fldCharType="end"/>
      </w:r>
      <w:bookmarkStart w:id="951" w:name="_Toc200519680"/>
      <w:r w:rsidRPr="004E0A0D">
        <w:t>Supplements</w:t>
      </w:r>
      <w:bookmarkEnd w:id="951"/>
    </w:p>
    <w:p w14:paraId="7EABA5EF" w14:textId="5DC312AC" w:rsidR="00EB5373" w:rsidRPr="006E4B76" w:rsidRDefault="00EB5373" w:rsidP="0084112C">
      <w:pPr>
        <w:pStyle w:val="MDPI41tablecaption"/>
        <w:spacing w:before="120"/>
        <w:ind w:left="0"/>
        <w:jc w:val="both"/>
        <w:rPr>
          <w:rFonts w:asciiTheme="minorBidi" w:eastAsiaTheme="minorHAnsi" w:hAnsiTheme="minorBidi"/>
          <w:color w:val="000000" w:themeColor="text1"/>
          <w:kern w:val="0"/>
          <w:sz w:val="21"/>
          <w:szCs w:val="21"/>
          <w:lang w:eastAsia="en-US"/>
          <w14:ligatures w14:val="none"/>
        </w:rPr>
      </w:pPr>
      <w:r w:rsidRPr="006E4B76">
        <w:rPr>
          <w:rFonts w:asciiTheme="minorBidi" w:hAnsiTheme="minorBidi"/>
          <w:b/>
          <w:sz w:val="21"/>
          <w:szCs w:val="21"/>
        </w:rPr>
        <w:t xml:space="preserve">Supplementary Table 1. </w:t>
      </w:r>
      <w:r w:rsidRPr="006E4B76">
        <w:rPr>
          <w:rFonts w:asciiTheme="minorBidi" w:eastAsiaTheme="minorHAnsi" w:hAnsiTheme="minorBidi"/>
          <w:color w:val="000000" w:themeColor="text1"/>
          <w:kern w:val="0"/>
          <w:sz w:val="21"/>
          <w:szCs w:val="21"/>
          <w:lang w:eastAsia="en-US"/>
          <w14:ligatures w14:val="none"/>
        </w:rPr>
        <w:t xml:space="preserve">Optimized hyperparameters for Random Forest (RF), Support Vector Machine (SVM), and </w:t>
      </w:r>
      <w:proofErr w:type="spellStart"/>
      <w:r w:rsidRPr="006E4B76">
        <w:rPr>
          <w:rFonts w:asciiTheme="minorBidi" w:eastAsiaTheme="minorHAnsi" w:hAnsiTheme="minorBidi"/>
          <w:color w:val="000000" w:themeColor="text1"/>
          <w:kern w:val="0"/>
          <w:sz w:val="21"/>
          <w:szCs w:val="21"/>
          <w:lang w:eastAsia="en-US"/>
          <w14:ligatures w14:val="none"/>
        </w:rPr>
        <w:t>XGBoost</w:t>
      </w:r>
      <w:proofErr w:type="spellEnd"/>
      <w:r w:rsidRPr="006E4B76">
        <w:rPr>
          <w:rFonts w:asciiTheme="minorBidi" w:eastAsiaTheme="minorHAnsi" w:hAnsiTheme="minorBidi"/>
          <w:color w:val="000000" w:themeColor="text1"/>
          <w:kern w:val="0"/>
          <w:sz w:val="21"/>
          <w:szCs w:val="21"/>
          <w:lang w:eastAsia="en-US"/>
          <w14:ligatures w14:val="none"/>
        </w:rPr>
        <w:t xml:space="preserve"> (XGB). Models implemented using </w:t>
      </w:r>
      <w:ins w:id="952" w:author="David Helman" w:date="2025-06-09T13:01:00Z">
        <w:r w:rsidR="00472157">
          <w:rPr>
            <w:rFonts w:asciiTheme="minorBidi" w:eastAsiaTheme="minorHAnsi" w:hAnsiTheme="minorBidi"/>
            <w:color w:val="000000" w:themeColor="text1"/>
            <w:kern w:val="0"/>
            <w:sz w:val="21"/>
            <w:szCs w:val="21"/>
            <w:lang w:eastAsia="en-US"/>
            <w14:ligatures w14:val="none"/>
          </w:rPr>
          <w:t xml:space="preserve">the </w:t>
        </w:r>
      </w:ins>
      <w:r w:rsidRPr="006E4B76">
        <w:rPr>
          <w:rFonts w:asciiTheme="minorBidi" w:eastAsiaTheme="minorHAnsi" w:hAnsiTheme="minorBidi"/>
          <w:color w:val="000000" w:themeColor="text1"/>
          <w:kern w:val="0"/>
          <w:sz w:val="21"/>
          <w:szCs w:val="21"/>
          <w:lang w:eastAsia="en-US"/>
          <w14:ligatures w14:val="none"/>
        </w:rPr>
        <w:t>scikit-learn library in Python. Models were trained on two datasets: NDSI alone and NDSI with species data.</w:t>
      </w:r>
    </w:p>
    <w:tbl>
      <w:tblPr>
        <w:tblW w:w="8197" w:type="dxa"/>
        <w:tblLayout w:type="fixed"/>
        <w:tblCellMar>
          <w:left w:w="0" w:type="dxa"/>
          <w:right w:w="0" w:type="dxa"/>
        </w:tblCellMar>
        <w:tblLook w:val="0600" w:firstRow="0" w:lastRow="0" w:firstColumn="0" w:lastColumn="0" w:noHBand="1" w:noVBand="1"/>
      </w:tblPr>
      <w:tblGrid>
        <w:gridCol w:w="1044"/>
        <w:gridCol w:w="2609"/>
        <w:gridCol w:w="1790"/>
        <w:gridCol w:w="2754"/>
      </w:tblGrid>
      <w:tr w:rsidR="00EB5373" w:rsidRPr="006E4B76" w14:paraId="7845B089" w14:textId="77777777" w:rsidTr="002A66D2">
        <w:tc>
          <w:tcPr>
            <w:tcW w:w="1044" w:type="dxa"/>
            <w:tcBorders>
              <w:top w:val="single" w:sz="8" w:space="0" w:color="auto"/>
              <w:left w:val="nil"/>
              <w:bottom w:val="single" w:sz="8" w:space="0" w:color="000000"/>
              <w:right w:val="nil"/>
            </w:tcBorders>
            <w:shd w:val="clear" w:color="auto" w:fill="auto"/>
            <w:tcMar>
              <w:top w:w="72" w:type="dxa"/>
              <w:left w:w="144" w:type="dxa"/>
              <w:bottom w:w="72" w:type="dxa"/>
              <w:right w:w="144" w:type="dxa"/>
            </w:tcMar>
            <w:vAlign w:val="center"/>
            <w:hideMark/>
          </w:tcPr>
          <w:p w14:paraId="1A09CB65" w14:textId="77777777" w:rsidR="00EB5373" w:rsidRPr="006E4B76" w:rsidRDefault="00EB5373">
            <w:pPr>
              <w:pStyle w:val="a5"/>
              <w:autoSpaceDE w:val="0"/>
              <w:autoSpaceDN w:val="0"/>
              <w:bidi w:val="0"/>
              <w:adjustRightInd w:val="0"/>
              <w:snapToGrid w:val="0"/>
              <w:ind w:left="0"/>
              <w:jc w:val="both"/>
              <w:rPr>
                <w:rFonts w:asciiTheme="minorBidi" w:hAnsiTheme="minorBidi"/>
                <w:rtl/>
              </w:rPr>
              <w:pPrChange w:id="953" w:author="fishman netanel" w:date="2025-06-10T15:01:00Z">
                <w:pPr>
                  <w:pStyle w:val="a5"/>
                  <w:autoSpaceDE w:val="0"/>
                  <w:autoSpaceDN w:val="0"/>
                  <w:adjustRightInd w:val="0"/>
                  <w:snapToGrid w:val="0"/>
                  <w:ind w:left="0"/>
                  <w:jc w:val="both"/>
                </w:pPr>
              </w:pPrChange>
            </w:pPr>
            <w:r w:rsidRPr="006E4B76">
              <w:rPr>
                <w:rFonts w:asciiTheme="minorBidi" w:hAnsiTheme="minorBidi"/>
              </w:rPr>
              <w:t>Model</w:t>
            </w:r>
          </w:p>
        </w:tc>
        <w:tc>
          <w:tcPr>
            <w:tcW w:w="2609" w:type="dxa"/>
            <w:tcBorders>
              <w:top w:val="single" w:sz="8" w:space="0" w:color="auto"/>
              <w:left w:val="nil"/>
              <w:bottom w:val="single" w:sz="8" w:space="0" w:color="000000"/>
              <w:right w:val="nil"/>
            </w:tcBorders>
            <w:shd w:val="clear" w:color="auto" w:fill="auto"/>
            <w:vAlign w:val="center"/>
          </w:tcPr>
          <w:p w14:paraId="04CCA80E" w14:textId="77777777" w:rsidR="00EB5373" w:rsidRPr="006E4B76" w:rsidRDefault="00EB5373">
            <w:pPr>
              <w:pStyle w:val="a5"/>
              <w:autoSpaceDE w:val="0"/>
              <w:autoSpaceDN w:val="0"/>
              <w:bidi w:val="0"/>
              <w:adjustRightInd w:val="0"/>
              <w:snapToGrid w:val="0"/>
              <w:ind w:left="0"/>
              <w:jc w:val="both"/>
              <w:rPr>
                <w:rFonts w:asciiTheme="minorBidi" w:hAnsiTheme="minorBidi"/>
                <w:i/>
                <w:iCs/>
              </w:rPr>
              <w:pPrChange w:id="954"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Hyperparameter</w:t>
            </w:r>
          </w:p>
        </w:tc>
        <w:tc>
          <w:tcPr>
            <w:tcW w:w="1790" w:type="dxa"/>
            <w:tcBorders>
              <w:top w:val="single" w:sz="8" w:space="0" w:color="auto"/>
              <w:left w:val="nil"/>
              <w:bottom w:val="single" w:sz="8" w:space="0" w:color="000000"/>
              <w:right w:val="nil"/>
            </w:tcBorders>
            <w:shd w:val="clear" w:color="auto" w:fill="auto"/>
            <w:tcMar>
              <w:top w:w="72" w:type="dxa"/>
              <w:left w:w="144" w:type="dxa"/>
              <w:bottom w:w="72" w:type="dxa"/>
              <w:right w:w="144" w:type="dxa"/>
            </w:tcMar>
            <w:vAlign w:val="center"/>
            <w:hideMark/>
          </w:tcPr>
          <w:p w14:paraId="3A57C3B4"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55"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NDSI</w:t>
            </w:r>
          </w:p>
        </w:tc>
        <w:tc>
          <w:tcPr>
            <w:tcW w:w="2754" w:type="dxa"/>
            <w:tcBorders>
              <w:top w:val="single" w:sz="8" w:space="0" w:color="auto"/>
              <w:left w:val="nil"/>
              <w:bottom w:val="single" w:sz="8" w:space="0" w:color="000000"/>
              <w:right w:val="nil"/>
            </w:tcBorders>
            <w:shd w:val="clear" w:color="auto" w:fill="auto"/>
            <w:tcMar>
              <w:top w:w="72" w:type="dxa"/>
              <w:left w:w="144" w:type="dxa"/>
              <w:bottom w:w="72" w:type="dxa"/>
              <w:right w:w="144" w:type="dxa"/>
            </w:tcMar>
            <w:vAlign w:val="center"/>
            <w:hideMark/>
          </w:tcPr>
          <w:p w14:paraId="53FBA71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56"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NDSI +Species</w:t>
            </w:r>
          </w:p>
        </w:tc>
      </w:tr>
      <w:tr w:rsidR="00EB5373" w:rsidRPr="006E4B76" w14:paraId="204261BA" w14:textId="77777777" w:rsidTr="002A66D2">
        <w:tc>
          <w:tcPr>
            <w:tcW w:w="1044" w:type="dxa"/>
            <w:vMerge w:val="restart"/>
            <w:tcBorders>
              <w:top w:val="nil"/>
              <w:left w:val="nil"/>
              <w:right w:val="nil"/>
            </w:tcBorders>
            <w:shd w:val="clear" w:color="auto" w:fill="auto"/>
            <w:tcMar>
              <w:top w:w="72" w:type="dxa"/>
              <w:left w:w="144" w:type="dxa"/>
              <w:bottom w:w="72" w:type="dxa"/>
              <w:right w:w="144" w:type="dxa"/>
            </w:tcMar>
            <w:vAlign w:val="center"/>
          </w:tcPr>
          <w:p w14:paraId="249264CB" w14:textId="77777777" w:rsidR="00EB5373" w:rsidRPr="006E4B76" w:rsidRDefault="00EB5373">
            <w:pPr>
              <w:pStyle w:val="a5"/>
              <w:autoSpaceDE w:val="0"/>
              <w:autoSpaceDN w:val="0"/>
              <w:bidi w:val="0"/>
              <w:adjustRightInd w:val="0"/>
              <w:snapToGrid w:val="0"/>
              <w:ind w:left="0"/>
              <w:jc w:val="both"/>
              <w:rPr>
                <w:rFonts w:asciiTheme="minorBidi" w:hAnsiTheme="minorBidi"/>
                <w:i/>
                <w:iCs/>
              </w:rPr>
              <w:pPrChange w:id="957"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RF</w:t>
            </w:r>
          </w:p>
        </w:tc>
        <w:tc>
          <w:tcPr>
            <w:tcW w:w="2609" w:type="dxa"/>
            <w:tcBorders>
              <w:top w:val="nil"/>
              <w:left w:val="nil"/>
              <w:bottom w:val="nil"/>
              <w:right w:val="nil"/>
            </w:tcBorders>
            <w:shd w:val="clear" w:color="auto" w:fill="auto"/>
            <w:vAlign w:val="center"/>
          </w:tcPr>
          <w:p w14:paraId="1F317E5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58"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max_depth</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48C7903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59" w:author="fishman netanel" w:date="2025-06-10T15:01:00Z">
                <w:pPr>
                  <w:pStyle w:val="a5"/>
                  <w:autoSpaceDE w:val="0"/>
                  <w:autoSpaceDN w:val="0"/>
                  <w:adjustRightInd w:val="0"/>
                  <w:snapToGrid w:val="0"/>
                  <w:ind w:left="0"/>
                  <w:jc w:val="both"/>
                </w:pPr>
              </w:pPrChange>
            </w:pPr>
            <w:r w:rsidRPr="006E4B76">
              <w:rPr>
                <w:rFonts w:asciiTheme="minorBidi" w:hAnsiTheme="minorBidi"/>
              </w:rPr>
              <w:t>30</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2AF5517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0" w:author="fishman netanel" w:date="2025-06-10T15:01:00Z">
                <w:pPr>
                  <w:pStyle w:val="a5"/>
                  <w:autoSpaceDE w:val="0"/>
                  <w:autoSpaceDN w:val="0"/>
                  <w:adjustRightInd w:val="0"/>
                  <w:snapToGrid w:val="0"/>
                  <w:ind w:left="0"/>
                  <w:jc w:val="both"/>
                </w:pPr>
              </w:pPrChange>
            </w:pPr>
            <w:r w:rsidRPr="006E4B76">
              <w:rPr>
                <w:rFonts w:asciiTheme="minorBidi" w:hAnsiTheme="minorBidi"/>
              </w:rPr>
              <w:t>110</w:t>
            </w:r>
          </w:p>
        </w:tc>
      </w:tr>
      <w:tr w:rsidR="00EB5373" w:rsidRPr="006E4B76" w14:paraId="50E22D5A"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2DABD1D9"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339E2AEE"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1"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max_features</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55E1AFAC"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2" w:author="fishman netanel" w:date="2025-06-10T15:01:00Z">
                <w:pPr>
                  <w:pStyle w:val="a5"/>
                  <w:autoSpaceDE w:val="0"/>
                  <w:autoSpaceDN w:val="0"/>
                  <w:adjustRightInd w:val="0"/>
                  <w:snapToGrid w:val="0"/>
                  <w:ind w:left="0"/>
                  <w:jc w:val="both"/>
                </w:pPr>
              </w:pPrChange>
            </w:pPr>
            <w:r w:rsidRPr="006E4B76">
              <w:rPr>
                <w:rFonts w:asciiTheme="minorBidi" w:hAnsiTheme="minorBidi"/>
              </w:rPr>
              <w:t>sqrt</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4E1D30B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3" w:author="fishman netanel" w:date="2025-06-10T15:01:00Z">
                <w:pPr>
                  <w:pStyle w:val="a5"/>
                  <w:autoSpaceDE w:val="0"/>
                  <w:autoSpaceDN w:val="0"/>
                  <w:adjustRightInd w:val="0"/>
                  <w:snapToGrid w:val="0"/>
                  <w:ind w:left="0"/>
                  <w:jc w:val="both"/>
                </w:pPr>
              </w:pPrChange>
            </w:pPr>
            <w:r w:rsidRPr="006E4B76">
              <w:rPr>
                <w:rFonts w:asciiTheme="minorBidi" w:hAnsiTheme="minorBidi"/>
              </w:rPr>
              <w:t>sqrt</w:t>
            </w:r>
          </w:p>
        </w:tc>
      </w:tr>
      <w:tr w:rsidR="00EB5373" w:rsidRPr="006E4B76" w14:paraId="00A935F3"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0FF2A5DF"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6AD21D1F"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4"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min_samples_split</w:t>
            </w:r>
            <w:proofErr w:type="spellEnd"/>
            <w:r w:rsidRPr="006E4B76">
              <w:rPr>
                <w:rFonts w:asciiTheme="minorBidi" w:hAnsiTheme="minorBidi"/>
              </w:rPr>
              <w:t xml:space="preserve"> </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19B4288C"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5" w:author="fishman netanel" w:date="2025-06-10T15:01:00Z">
                <w:pPr>
                  <w:pStyle w:val="a5"/>
                  <w:autoSpaceDE w:val="0"/>
                  <w:autoSpaceDN w:val="0"/>
                  <w:adjustRightInd w:val="0"/>
                  <w:snapToGrid w:val="0"/>
                  <w:ind w:left="0"/>
                  <w:jc w:val="both"/>
                </w:pPr>
              </w:pPrChange>
            </w:pPr>
            <w:r w:rsidRPr="006E4B76">
              <w:rPr>
                <w:rFonts w:asciiTheme="minorBidi" w:hAnsiTheme="minorBidi"/>
              </w:rPr>
              <w:t>5</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2F84471F"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6" w:author="fishman netanel" w:date="2025-06-10T15:01:00Z">
                <w:pPr>
                  <w:pStyle w:val="a5"/>
                  <w:autoSpaceDE w:val="0"/>
                  <w:autoSpaceDN w:val="0"/>
                  <w:adjustRightInd w:val="0"/>
                  <w:snapToGrid w:val="0"/>
                  <w:ind w:left="0"/>
                  <w:jc w:val="both"/>
                </w:pPr>
              </w:pPrChange>
            </w:pPr>
            <w:r w:rsidRPr="006E4B76">
              <w:rPr>
                <w:rFonts w:asciiTheme="minorBidi" w:hAnsiTheme="minorBidi"/>
              </w:rPr>
              <w:t>2</w:t>
            </w:r>
          </w:p>
        </w:tc>
      </w:tr>
      <w:tr w:rsidR="00EB5373" w:rsidRPr="006E4B76" w14:paraId="07140C69" w14:textId="77777777" w:rsidTr="002A66D2">
        <w:tc>
          <w:tcPr>
            <w:tcW w:w="1044" w:type="dxa"/>
            <w:vMerge/>
            <w:tcBorders>
              <w:left w:val="nil"/>
              <w:bottom w:val="nil"/>
              <w:right w:val="nil"/>
            </w:tcBorders>
            <w:shd w:val="clear" w:color="auto" w:fill="auto"/>
            <w:tcMar>
              <w:top w:w="72" w:type="dxa"/>
              <w:left w:w="144" w:type="dxa"/>
              <w:bottom w:w="72" w:type="dxa"/>
              <w:right w:w="144" w:type="dxa"/>
            </w:tcMar>
            <w:vAlign w:val="center"/>
          </w:tcPr>
          <w:p w14:paraId="76875BE7"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41DDA8B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7"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n_estimators</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6F9DC31A"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8" w:author="fishman netanel" w:date="2025-06-10T15:01:00Z">
                <w:pPr>
                  <w:pStyle w:val="a5"/>
                  <w:autoSpaceDE w:val="0"/>
                  <w:autoSpaceDN w:val="0"/>
                  <w:adjustRightInd w:val="0"/>
                  <w:snapToGrid w:val="0"/>
                  <w:ind w:left="0"/>
                  <w:jc w:val="both"/>
                </w:pPr>
              </w:pPrChange>
            </w:pPr>
            <w:r w:rsidRPr="006E4B76">
              <w:rPr>
                <w:rFonts w:asciiTheme="minorBidi" w:hAnsiTheme="minorBidi"/>
              </w:rPr>
              <w:t>400</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1252A1C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69" w:author="fishman netanel" w:date="2025-06-10T15:01:00Z">
                <w:pPr>
                  <w:pStyle w:val="a5"/>
                  <w:autoSpaceDE w:val="0"/>
                  <w:autoSpaceDN w:val="0"/>
                  <w:adjustRightInd w:val="0"/>
                  <w:snapToGrid w:val="0"/>
                  <w:ind w:left="0"/>
                  <w:jc w:val="both"/>
                </w:pPr>
              </w:pPrChange>
            </w:pPr>
            <w:r w:rsidRPr="006E4B76">
              <w:rPr>
                <w:rFonts w:asciiTheme="minorBidi" w:hAnsiTheme="minorBidi"/>
              </w:rPr>
              <w:t>1000</w:t>
            </w:r>
          </w:p>
        </w:tc>
      </w:tr>
      <w:tr w:rsidR="00EB5373" w:rsidRPr="006E4B76" w14:paraId="5F52DD01" w14:textId="77777777" w:rsidTr="002A66D2">
        <w:tc>
          <w:tcPr>
            <w:tcW w:w="1044" w:type="dxa"/>
            <w:vMerge w:val="restart"/>
            <w:tcBorders>
              <w:top w:val="nil"/>
              <w:left w:val="nil"/>
              <w:right w:val="nil"/>
            </w:tcBorders>
            <w:shd w:val="clear" w:color="auto" w:fill="auto"/>
            <w:tcMar>
              <w:top w:w="72" w:type="dxa"/>
              <w:left w:w="144" w:type="dxa"/>
              <w:bottom w:w="72" w:type="dxa"/>
              <w:right w:w="144" w:type="dxa"/>
            </w:tcMar>
            <w:vAlign w:val="center"/>
            <w:hideMark/>
          </w:tcPr>
          <w:p w14:paraId="272CBA77"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0"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SVM</w:t>
            </w:r>
          </w:p>
        </w:tc>
        <w:tc>
          <w:tcPr>
            <w:tcW w:w="2609" w:type="dxa"/>
            <w:tcBorders>
              <w:top w:val="nil"/>
              <w:left w:val="nil"/>
              <w:bottom w:val="nil"/>
              <w:right w:val="nil"/>
            </w:tcBorders>
            <w:shd w:val="clear" w:color="auto" w:fill="auto"/>
            <w:vAlign w:val="center"/>
          </w:tcPr>
          <w:p w14:paraId="79FA220C"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1" w:author="fishman netanel" w:date="2025-06-10T15:01:00Z">
                <w:pPr>
                  <w:pStyle w:val="a5"/>
                  <w:autoSpaceDE w:val="0"/>
                  <w:autoSpaceDN w:val="0"/>
                  <w:adjustRightInd w:val="0"/>
                  <w:snapToGrid w:val="0"/>
                  <w:ind w:left="0"/>
                  <w:jc w:val="both"/>
                </w:pPr>
              </w:pPrChange>
            </w:pPr>
            <w:r w:rsidRPr="006E4B76">
              <w:rPr>
                <w:rFonts w:asciiTheme="minorBidi" w:hAnsiTheme="minorBidi"/>
              </w:rPr>
              <w:t>C</w:t>
            </w:r>
          </w:p>
        </w:tc>
        <w:tc>
          <w:tcPr>
            <w:tcW w:w="1790" w:type="dxa"/>
            <w:tcBorders>
              <w:top w:val="nil"/>
              <w:left w:val="nil"/>
              <w:bottom w:val="nil"/>
              <w:right w:val="nil"/>
            </w:tcBorders>
            <w:shd w:val="clear" w:color="auto" w:fill="auto"/>
            <w:tcMar>
              <w:top w:w="72" w:type="dxa"/>
              <w:left w:w="144" w:type="dxa"/>
              <w:bottom w:w="72" w:type="dxa"/>
              <w:right w:w="144" w:type="dxa"/>
            </w:tcMar>
            <w:vAlign w:val="center"/>
            <w:hideMark/>
          </w:tcPr>
          <w:p w14:paraId="0BF916C1"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2" w:author="fishman netanel" w:date="2025-06-10T15:01:00Z">
                <w:pPr>
                  <w:pStyle w:val="a5"/>
                  <w:autoSpaceDE w:val="0"/>
                  <w:autoSpaceDN w:val="0"/>
                  <w:adjustRightInd w:val="0"/>
                  <w:snapToGrid w:val="0"/>
                  <w:ind w:left="0"/>
                  <w:jc w:val="both"/>
                </w:pPr>
              </w:pPrChange>
            </w:pPr>
            <w:r w:rsidRPr="006E4B76">
              <w:rPr>
                <w:rFonts w:asciiTheme="minorBidi" w:hAnsiTheme="minorBidi"/>
              </w:rPr>
              <w:t>80</w:t>
            </w:r>
          </w:p>
        </w:tc>
        <w:tc>
          <w:tcPr>
            <w:tcW w:w="2754" w:type="dxa"/>
            <w:tcBorders>
              <w:top w:val="nil"/>
              <w:left w:val="nil"/>
              <w:bottom w:val="nil"/>
              <w:right w:val="nil"/>
            </w:tcBorders>
            <w:shd w:val="clear" w:color="auto" w:fill="auto"/>
            <w:tcMar>
              <w:top w:w="72" w:type="dxa"/>
              <w:left w:w="144" w:type="dxa"/>
              <w:bottom w:w="72" w:type="dxa"/>
              <w:right w:w="144" w:type="dxa"/>
            </w:tcMar>
            <w:vAlign w:val="center"/>
            <w:hideMark/>
          </w:tcPr>
          <w:p w14:paraId="6DEAAF4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3" w:author="fishman netanel" w:date="2025-06-10T15:01:00Z">
                <w:pPr>
                  <w:pStyle w:val="a5"/>
                  <w:autoSpaceDE w:val="0"/>
                  <w:autoSpaceDN w:val="0"/>
                  <w:adjustRightInd w:val="0"/>
                  <w:snapToGrid w:val="0"/>
                  <w:ind w:left="0"/>
                  <w:jc w:val="both"/>
                </w:pPr>
              </w:pPrChange>
            </w:pPr>
            <w:r w:rsidRPr="006E4B76">
              <w:rPr>
                <w:rFonts w:asciiTheme="minorBidi" w:hAnsiTheme="minorBidi"/>
              </w:rPr>
              <w:t>14</w:t>
            </w:r>
          </w:p>
        </w:tc>
      </w:tr>
      <w:tr w:rsidR="00EB5373" w:rsidRPr="006E4B76" w14:paraId="3F9CEF2F"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08F561C8"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48B4F72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4" w:author="fishman netanel" w:date="2025-06-10T15:01:00Z">
                <w:pPr>
                  <w:pStyle w:val="a5"/>
                  <w:autoSpaceDE w:val="0"/>
                  <w:autoSpaceDN w:val="0"/>
                  <w:adjustRightInd w:val="0"/>
                  <w:snapToGrid w:val="0"/>
                  <w:ind w:left="0"/>
                  <w:jc w:val="both"/>
                </w:pPr>
              </w:pPrChange>
            </w:pPr>
            <w:r w:rsidRPr="006E4B76">
              <w:rPr>
                <w:rFonts w:asciiTheme="minorBidi" w:hAnsiTheme="minorBidi"/>
              </w:rPr>
              <w:t>Coef0</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617A16D6"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5" w:author="fishman netanel" w:date="2025-06-10T15:01:00Z">
                <w:pPr>
                  <w:pStyle w:val="a5"/>
                  <w:autoSpaceDE w:val="0"/>
                  <w:autoSpaceDN w:val="0"/>
                  <w:adjustRightInd w:val="0"/>
                  <w:snapToGrid w:val="0"/>
                  <w:ind w:left="0"/>
                  <w:jc w:val="both"/>
                </w:pPr>
              </w:pPrChange>
            </w:pPr>
            <w:r w:rsidRPr="006E4B76">
              <w:rPr>
                <w:rFonts w:asciiTheme="minorBidi" w:hAnsiTheme="minorBidi"/>
              </w:rPr>
              <w:t>1.03</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23CB0C2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6" w:author="fishman netanel" w:date="2025-06-10T15:01:00Z">
                <w:pPr>
                  <w:pStyle w:val="a5"/>
                  <w:autoSpaceDE w:val="0"/>
                  <w:autoSpaceDN w:val="0"/>
                  <w:adjustRightInd w:val="0"/>
                  <w:snapToGrid w:val="0"/>
                  <w:ind w:left="0"/>
                  <w:jc w:val="both"/>
                </w:pPr>
              </w:pPrChange>
            </w:pPr>
            <w:r w:rsidRPr="006E4B76">
              <w:rPr>
                <w:rFonts w:asciiTheme="minorBidi" w:hAnsiTheme="minorBidi"/>
              </w:rPr>
              <w:t>0.33</w:t>
            </w:r>
          </w:p>
        </w:tc>
      </w:tr>
      <w:tr w:rsidR="00EB5373" w:rsidRPr="006E4B76" w14:paraId="46A6394B"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0290A376"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01DBA0F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7" w:author="fishman netanel" w:date="2025-06-10T15:01:00Z">
                <w:pPr>
                  <w:pStyle w:val="a5"/>
                  <w:autoSpaceDE w:val="0"/>
                  <w:autoSpaceDN w:val="0"/>
                  <w:adjustRightInd w:val="0"/>
                  <w:snapToGrid w:val="0"/>
                  <w:ind w:left="0"/>
                  <w:jc w:val="both"/>
                </w:pPr>
              </w:pPrChange>
            </w:pPr>
            <w:r w:rsidRPr="006E4B76">
              <w:rPr>
                <w:rFonts w:asciiTheme="minorBidi" w:hAnsiTheme="minorBidi"/>
              </w:rPr>
              <w:t>degree</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61BBC97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8" w:author="fishman netanel" w:date="2025-06-10T15:01:00Z">
                <w:pPr>
                  <w:pStyle w:val="a5"/>
                  <w:autoSpaceDE w:val="0"/>
                  <w:autoSpaceDN w:val="0"/>
                  <w:adjustRightInd w:val="0"/>
                  <w:snapToGrid w:val="0"/>
                  <w:ind w:left="0"/>
                  <w:jc w:val="both"/>
                </w:pPr>
              </w:pPrChange>
            </w:pPr>
            <w:r w:rsidRPr="006E4B76">
              <w:rPr>
                <w:rFonts w:asciiTheme="minorBidi" w:hAnsiTheme="minorBidi"/>
              </w:rPr>
              <w:t>2</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7C2C32CF"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79" w:author="fishman netanel" w:date="2025-06-10T15:01:00Z">
                <w:pPr>
                  <w:pStyle w:val="a5"/>
                  <w:autoSpaceDE w:val="0"/>
                  <w:autoSpaceDN w:val="0"/>
                  <w:adjustRightInd w:val="0"/>
                  <w:snapToGrid w:val="0"/>
                  <w:ind w:left="0"/>
                  <w:jc w:val="both"/>
                </w:pPr>
              </w:pPrChange>
            </w:pPr>
            <w:r w:rsidRPr="006E4B76">
              <w:rPr>
                <w:rFonts w:asciiTheme="minorBidi" w:hAnsiTheme="minorBidi"/>
              </w:rPr>
              <w:t>3</w:t>
            </w:r>
          </w:p>
        </w:tc>
      </w:tr>
      <w:tr w:rsidR="00EB5373" w:rsidRPr="006E4B76" w14:paraId="66EFA629"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71F0C317"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3C79492F"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0" w:author="fishman netanel" w:date="2025-06-10T15:01:00Z">
                <w:pPr>
                  <w:pStyle w:val="a5"/>
                  <w:autoSpaceDE w:val="0"/>
                  <w:autoSpaceDN w:val="0"/>
                  <w:adjustRightInd w:val="0"/>
                  <w:snapToGrid w:val="0"/>
                  <w:ind w:left="0"/>
                  <w:jc w:val="both"/>
                </w:pPr>
              </w:pPrChange>
            </w:pPr>
            <w:r w:rsidRPr="006E4B76">
              <w:rPr>
                <w:rFonts w:asciiTheme="minorBidi" w:hAnsiTheme="minorBidi"/>
              </w:rPr>
              <w:t>epsilon</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13F9656C"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1" w:author="fishman netanel" w:date="2025-06-10T15:01:00Z">
                <w:pPr>
                  <w:pStyle w:val="a5"/>
                  <w:autoSpaceDE w:val="0"/>
                  <w:autoSpaceDN w:val="0"/>
                  <w:adjustRightInd w:val="0"/>
                  <w:snapToGrid w:val="0"/>
                  <w:ind w:left="0"/>
                  <w:jc w:val="both"/>
                </w:pPr>
              </w:pPrChange>
            </w:pPr>
            <w:r w:rsidRPr="006E4B76">
              <w:rPr>
                <w:rFonts w:asciiTheme="minorBidi" w:hAnsiTheme="minorBidi"/>
              </w:rPr>
              <w:t>0.7</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61B48F7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2" w:author="fishman netanel" w:date="2025-06-10T15:01:00Z">
                <w:pPr>
                  <w:pStyle w:val="a5"/>
                  <w:autoSpaceDE w:val="0"/>
                  <w:autoSpaceDN w:val="0"/>
                  <w:adjustRightInd w:val="0"/>
                  <w:snapToGrid w:val="0"/>
                  <w:ind w:left="0"/>
                  <w:jc w:val="both"/>
                </w:pPr>
              </w:pPrChange>
            </w:pPr>
            <w:r w:rsidRPr="006E4B76">
              <w:rPr>
                <w:rFonts w:asciiTheme="minorBidi" w:hAnsiTheme="minorBidi"/>
              </w:rPr>
              <w:t>0.44</w:t>
            </w:r>
          </w:p>
        </w:tc>
      </w:tr>
      <w:tr w:rsidR="00EB5373" w:rsidRPr="006E4B76" w14:paraId="4C688C4A"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12C65102"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5D1E7298"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3" w:author="fishman netanel" w:date="2025-06-10T15:01:00Z">
                <w:pPr>
                  <w:pStyle w:val="a5"/>
                  <w:autoSpaceDE w:val="0"/>
                  <w:autoSpaceDN w:val="0"/>
                  <w:adjustRightInd w:val="0"/>
                  <w:snapToGrid w:val="0"/>
                  <w:ind w:left="0"/>
                  <w:jc w:val="both"/>
                </w:pPr>
              </w:pPrChange>
            </w:pPr>
            <w:r w:rsidRPr="006E4B76">
              <w:rPr>
                <w:rFonts w:asciiTheme="minorBidi" w:hAnsiTheme="minorBidi"/>
              </w:rPr>
              <w:t>gamma</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741F2C4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4" w:author="fishman netanel" w:date="2025-06-10T15:01:00Z">
                <w:pPr>
                  <w:pStyle w:val="a5"/>
                  <w:autoSpaceDE w:val="0"/>
                  <w:autoSpaceDN w:val="0"/>
                  <w:adjustRightInd w:val="0"/>
                  <w:snapToGrid w:val="0"/>
                  <w:ind w:left="0"/>
                  <w:jc w:val="both"/>
                </w:pPr>
              </w:pPrChange>
            </w:pPr>
            <w:r w:rsidRPr="006E4B76">
              <w:rPr>
                <w:rFonts w:asciiTheme="minorBidi" w:hAnsiTheme="minorBidi"/>
              </w:rPr>
              <w:t>2.04</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6AF176D4"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5" w:author="fishman netanel" w:date="2025-06-10T15:01:00Z">
                <w:pPr>
                  <w:pStyle w:val="a5"/>
                  <w:autoSpaceDE w:val="0"/>
                  <w:autoSpaceDN w:val="0"/>
                  <w:adjustRightInd w:val="0"/>
                  <w:snapToGrid w:val="0"/>
                  <w:ind w:left="0"/>
                  <w:jc w:val="both"/>
                </w:pPr>
              </w:pPrChange>
            </w:pPr>
            <w:r w:rsidRPr="006E4B76">
              <w:rPr>
                <w:rFonts w:asciiTheme="minorBidi" w:hAnsiTheme="minorBidi"/>
              </w:rPr>
              <w:t>1.22</w:t>
            </w:r>
          </w:p>
        </w:tc>
      </w:tr>
      <w:tr w:rsidR="00EB5373" w:rsidRPr="006E4B76" w14:paraId="168D0DD9"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61DAD4AA"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231D592C"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6" w:author="fishman netanel" w:date="2025-06-10T15:01:00Z">
                <w:pPr>
                  <w:pStyle w:val="a5"/>
                  <w:autoSpaceDE w:val="0"/>
                  <w:autoSpaceDN w:val="0"/>
                  <w:adjustRightInd w:val="0"/>
                  <w:snapToGrid w:val="0"/>
                  <w:ind w:left="0"/>
                  <w:jc w:val="both"/>
                </w:pPr>
              </w:pPrChange>
            </w:pPr>
            <w:r w:rsidRPr="006E4B76">
              <w:rPr>
                <w:rFonts w:asciiTheme="minorBidi" w:hAnsiTheme="minorBidi"/>
              </w:rPr>
              <w:t>kernel</w:t>
            </w:r>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37F2B78A"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7"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rbf</w:t>
            </w:r>
            <w:proofErr w:type="spellEnd"/>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7577F8B4"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8"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rbf</w:t>
            </w:r>
            <w:proofErr w:type="spellEnd"/>
          </w:p>
        </w:tc>
      </w:tr>
      <w:tr w:rsidR="00EB5373" w:rsidRPr="006E4B76" w14:paraId="46D8A4C5" w14:textId="77777777" w:rsidTr="002A66D2">
        <w:tc>
          <w:tcPr>
            <w:tcW w:w="1044" w:type="dxa"/>
            <w:vMerge/>
            <w:tcBorders>
              <w:left w:val="nil"/>
              <w:right w:val="nil"/>
            </w:tcBorders>
            <w:shd w:val="clear" w:color="auto" w:fill="auto"/>
            <w:tcMar>
              <w:top w:w="72" w:type="dxa"/>
              <w:left w:w="144" w:type="dxa"/>
              <w:bottom w:w="72" w:type="dxa"/>
              <w:right w:w="144" w:type="dxa"/>
            </w:tcMar>
            <w:vAlign w:val="center"/>
          </w:tcPr>
          <w:p w14:paraId="3C590C6F"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3F3EC68E"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89"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tol</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66541352"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0" w:author="fishman netanel" w:date="2025-06-10T15:01:00Z">
                <w:pPr>
                  <w:pStyle w:val="a5"/>
                  <w:autoSpaceDE w:val="0"/>
                  <w:autoSpaceDN w:val="0"/>
                  <w:adjustRightInd w:val="0"/>
                  <w:snapToGrid w:val="0"/>
                  <w:ind w:left="0"/>
                  <w:jc w:val="both"/>
                </w:pPr>
              </w:pPrChange>
            </w:pPr>
            <w:r w:rsidRPr="006E4B76">
              <w:rPr>
                <w:rFonts w:asciiTheme="minorBidi" w:hAnsiTheme="minorBidi"/>
              </w:rPr>
              <w:t>2.00e-04</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4276138B"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1" w:author="fishman netanel" w:date="2025-06-10T15:01:00Z">
                <w:pPr>
                  <w:pStyle w:val="a5"/>
                  <w:autoSpaceDE w:val="0"/>
                  <w:autoSpaceDN w:val="0"/>
                  <w:adjustRightInd w:val="0"/>
                  <w:snapToGrid w:val="0"/>
                  <w:ind w:left="0"/>
                  <w:jc w:val="both"/>
                </w:pPr>
              </w:pPrChange>
            </w:pPr>
            <w:r w:rsidRPr="006E4B76">
              <w:rPr>
                <w:rFonts w:asciiTheme="minorBidi" w:hAnsiTheme="minorBidi"/>
              </w:rPr>
              <w:t>6.84e-05</w:t>
            </w:r>
          </w:p>
        </w:tc>
      </w:tr>
      <w:tr w:rsidR="00EB5373" w:rsidRPr="006E4B76" w14:paraId="1C6F1B85" w14:textId="77777777" w:rsidTr="002A66D2">
        <w:tc>
          <w:tcPr>
            <w:tcW w:w="1044" w:type="dxa"/>
            <w:vMerge w:val="restart"/>
            <w:tcBorders>
              <w:top w:val="nil"/>
              <w:left w:val="nil"/>
              <w:bottom w:val="single" w:sz="4" w:space="0" w:color="auto"/>
              <w:right w:val="nil"/>
            </w:tcBorders>
            <w:shd w:val="clear" w:color="auto" w:fill="auto"/>
            <w:tcMar>
              <w:top w:w="72" w:type="dxa"/>
              <w:left w:w="144" w:type="dxa"/>
              <w:bottom w:w="72" w:type="dxa"/>
              <w:right w:w="144" w:type="dxa"/>
            </w:tcMar>
            <w:vAlign w:val="center"/>
            <w:hideMark/>
          </w:tcPr>
          <w:p w14:paraId="0035FB47"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2" w:author="fishman netanel" w:date="2025-06-10T15:01:00Z">
                <w:pPr>
                  <w:pStyle w:val="a5"/>
                  <w:autoSpaceDE w:val="0"/>
                  <w:autoSpaceDN w:val="0"/>
                  <w:adjustRightInd w:val="0"/>
                  <w:snapToGrid w:val="0"/>
                  <w:ind w:left="0"/>
                  <w:jc w:val="both"/>
                </w:pPr>
              </w:pPrChange>
            </w:pPr>
            <w:r w:rsidRPr="006E4B76">
              <w:rPr>
                <w:rFonts w:asciiTheme="minorBidi" w:hAnsiTheme="minorBidi"/>
                <w:i/>
                <w:iCs/>
              </w:rPr>
              <w:t>XGB</w:t>
            </w:r>
          </w:p>
        </w:tc>
        <w:tc>
          <w:tcPr>
            <w:tcW w:w="2609" w:type="dxa"/>
            <w:tcBorders>
              <w:top w:val="nil"/>
              <w:left w:val="nil"/>
              <w:bottom w:val="nil"/>
              <w:right w:val="nil"/>
            </w:tcBorders>
            <w:shd w:val="clear" w:color="auto" w:fill="auto"/>
            <w:vAlign w:val="center"/>
          </w:tcPr>
          <w:p w14:paraId="31F580E0"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3" w:author="fishman netanel" w:date="2025-06-10T15:01:00Z">
                <w:pPr>
                  <w:pStyle w:val="a5"/>
                  <w:autoSpaceDE w:val="0"/>
                  <w:autoSpaceDN w:val="0"/>
                  <w:adjustRightInd w:val="0"/>
                  <w:snapToGrid w:val="0"/>
                  <w:ind w:left="0"/>
                  <w:jc w:val="both"/>
                </w:pPr>
              </w:pPrChange>
            </w:pPr>
            <w:r w:rsidRPr="006E4B76">
              <w:rPr>
                <w:rFonts w:asciiTheme="minorBidi" w:hAnsiTheme="minorBidi"/>
              </w:rPr>
              <w:t>subsample</w:t>
            </w:r>
          </w:p>
        </w:tc>
        <w:tc>
          <w:tcPr>
            <w:tcW w:w="1790" w:type="dxa"/>
            <w:tcBorders>
              <w:top w:val="nil"/>
              <w:left w:val="nil"/>
              <w:bottom w:val="nil"/>
              <w:right w:val="nil"/>
            </w:tcBorders>
            <w:shd w:val="clear" w:color="auto" w:fill="auto"/>
            <w:tcMar>
              <w:top w:w="72" w:type="dxa"/>
              <w:left w:w="144" w:type="dxa"/>
              <w:bottom w:w="72" w:type="dxa"/>
              <w:right w:w="144" w:type="dxa"/>
            </w:tcMar>
            <w:vAlign w:val="center"/>
            <w:hideMark/>
          </w:tcPr>
          <w:p w14:paraId="325DE00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4" w:author="fishman netanel" w:date="2025-06-10T15:01:00Z">
                <w:pPr>
                  <w:pStyle w:val="a5"/>
                  <w:autoSpaceDE w:val="0"/>
                  <w:autoSpaceDN w:val="0"/>
                  <w:adjustRightInd w:val="0"/>
                  <w:snapToGrid w:val="0"/>
                  <w:ind w:left="0"/>
                  <w:jc w:val="both"/>
                </w:pPr>
              </w:pPrChange>
            </w:pPr>
            <w:r w:rsidRPr="006E4B76">
              <w:rPr>
                <w:rFonts w:asciiTheme="minorBidi" w:hAnsiTheme="minorBidi"/>
              </w:rPr>
              <w:t>0.74</w:t>
            </w:r>
          </w:p>
        </w:tc>
        <w:tc>
          <w:tcPr>
            <w:tcW w:w="2754" w:type="dxa"/>
            <w:tcBorders>
              <w:top w:val="nil"/>
              <w:left w:val="nil"/>
              <w:bottom w:val="nil"/>
              <w:right w:val="nil"/>
            </w:tcBorders>
            <w:shd w:val="clear" w:color="auto" w:fill="auto"/>
            <w:tcMar>
              <w:top w:w="72" w:type="dxa"/>
              <w:left w:w="144" w:type="dxa"/>
              <w:bottom w:w="72" w:type="dxa"/>
              <w:right w:w="144" w:type="dxa"/>
            </w:tcMar>
            <w:vAlign w:val="center"/>
            <w:hideMark/>
          </w:tcPr>
          <w:p w14:paraId="5669304F"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5" w:author="fishman netanel" w:date="2025-06-10T15:01:00Z">
                <w:pPr>
                  <w:pStyle w:val="a5"/>
                  <w:autoSpaceDE w:val="0"/>
                  <w:autoSpaceDN w:val="0"/>
                  <w:adjustRightInd w:val="0"/>
                  <w:snapToGrid w:val="0"/>
                  <w:ind w:left="0"/>
                  <w:jc w:val="both"/>
                </w:pPr>
              </w:pPrChange>
            </w:pPr>
            <w:r w:rsidRPr="006E4B76">
              <w:rPr>
                <w:rFonts w:asciiTheme="minorBidi" w:hAnsiTheme="minorBidi"/>
              </w:rPr>
              <w:t>0.18</w:t>
            </w:r>
          </w:p>
        </w:tc>
      </w:tr>
      <w:tr w:rsidR="00EB5373" w:rsidRPr="006E4B76" w14:paraId="5DB7BDD0"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6D7F8878"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50A3448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6"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reg_lambda</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2289B0D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7" w:author="fishman netanel" w:date="2025-06-10T15:01:00Z">
                <w:pPr>
                  <w:pStyle w:val="a5"/>
                  <w:autoSpaceDE w:val="0"/>
                  <w:autoSpaceDN w:val="0"/>
                  <w:adjustRightInd w:val="0"/>
                  <w:snapToGrid w:val="0"/>
                  <w:ind w:left="0"/>
                  <w:jc w:val="both"/>
                </w:pPr>
              </w:pPrChange>
            </w:pPr>
            <w:r w:rsidRPr="006E4B76">
              <w:rPr>
                <w:rFonts w:asciiTheme="minorBidi" w:hAnsiTheme="minorBidi"/>
              </w:rPr>
              <w:t>0.8</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1752C762"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8" w:author="fishman netanel" w:date="2025-06-10T15:01:00Z">
                <w:pPr>
                  <w:pStyle w:val="a5"/>
                  <w:autoSpaceDE w:val="0"/>
                  <w:autoSpaceDN w:val="0"/>
                  <w:adjustRightInd w:val="0"/>
                  <w:snapToGrid w:val="0"/>
                  <w:ind w:left="0"/>
                  <w:jc w:val="both"/>
                </w:pPr>
              </w:pPrChange>
            </w:pPr>
            <w:r w:rsidRPr="006E4B76">
              <w:rPr>
                <w:rFonts w:asciiTheme="minorBidi" w:hAnsiTheme="minorBidi"/>
              </w:rPr>
              <w:t>0.88</w:t>
            </w:r>
          </w:p>
        </w:tc>
      </w:tr>
      <w:tr w:rsidR="00EB5373" w:rsidRPr="006E4B76" w14:paraId="3C0019C4"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6CF9ABC7"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413FDB9E"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999"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reg_alpha</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49D90CA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0" w:author="fishman netanel" w:date="2025-06-10T15:01:00Z">
                <w:pPr>
                  <w:pStyle w:val="a5"/>
                  <w:autoSpaceDE w:val="0"/>
                  <w:autoSpaceDN w:val="0"/>
                  <w:adjustRightInd w:val="0"/>
                  <w:snapToGrid w:val="0"/>
                  <w:ind w:left="0"/>
                  <w:jc w:val="both"/>
                </w:pPr>
              </w:pPrChange>
            </w:pPr>
            <w:r w:rsidRPr="006E4B76">
              <w:rPr>
                <w:rFonts w:asciiTheme="minorBidi" w:hAnsiTheme="minorBidi"/>
              </w:rPr>
              <w:t>0.8</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26C7046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1" w:author="fishman netanel" w:date="2025-06-10T15:01:00Z">
                <w:pPr>
                  <w:pStyle w:val="a5"/>
                  <w:autoSpaceDE w:val="0"/>
                  <w:autoSpaceDN w:val="0"/>
                  <w:adjustRightInd w:val="0"/>
                  <w:snapToGrid w:val="0"/>
                  <w:ind w:left="0"/>
                  <w:jc w:val="both"/>
                </w:pPr>
              </w:pPrChange>
            </w:pPr>
            <w:r w:rsidRPr="006E4B76">
              <w:rPr>
                <w:rFonts w:asciiTheme="minorBidi" w:hAnsiTheme="minorBidi"/>
              </w:rPr>
              <w:t>0.8</w:t>
            </w:r>
          </w:p>
        </w:tc>
      </w:tr>
      <w:tr w:rsidR="00EB5373" w:rsidRPr="006E4B76" w14:paraId="308BC725"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6AE938D6"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1036524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2"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n_estimators</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0EFEE388"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3" w:author="fishman netanel" w:date="2025-06-10T15:01:00Z">
                <w:pPr>
                  <w:pStyle w:val="a5"/>
                  <w:autoSpaceDE w:val="0"/>
                  <w:autoSpaceDN w:val="0"/>
                  <w:adjustRightInd w:val="0"/>
                  <w:snapToGrid w:val="0"/>
                  <w:ind w:left="0"/>
                  <w:jc w:val="both"/>
                </w:pPr>
              </w:pPrChange>
            </w:pPr>
            <w:r w:rsidRPr="006E4B76">
              <w:rPr>
                <w:rFonts w:asciiTheme="minorBidi" w:hAnsiTheme="minorBidi"/>
              </w:rPr>
              <w:t>1150</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636B904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4" w:author="fishman netanel" w:date="2025-06-10T15:01:00Z">
                <w:pPr>
                  <w:pStyle w:val="a5"/>
                  <w:autoSpaceDE w:val="0"/>
                  <w:autoSpaceDN w:val="0"/>
                  <w:adjustRightInd w:val="0"/>
                  <w:snapToGrid w:val="0"/>
                  <w:ind w:left="0"/>
                  <w:jc w:val="both"/>
                </w:pPr>
              </w:pPrChange>
            </w:pPr>
            <w:r w:rsidRPr="006E4B76">
              <w:rPr>
                <w:rFonts w:asciiTheme="minorBidi" w:hAnsiTheme="minorBidi"/>
              </w:rPr>
              <w:t>1150</w:t>
            </w:r>
          </w:p>
        </w:tc>
      </w:tr>
      <w:tr w:rsidR="00EB5373" w:rsidRPr="006E4B76" w14:paraId="5376E430"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7D63A2DD"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726C02FA"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5"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min_child_weight</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34BB130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6" w:author="fishman netanel" w:date="2025-06-10T15:01:00Z">
                <w:pPr>
                  <w:pStyle w:val="a5"/>
                  <w:autoSpaceDE w:val="0"/>
                  <w:autoSpaceDN w:val="0"/>
                  <w:adjustRightInd w:val="0"/>
                  <w:snapToGrid w:val="0"/>
                  <w:ind w:left="0"/>
                  <w:jc w:val="both"/>
                </w:pPr>
              </w:pPrChange>
            </w:pPr>
            <w:r w:rsidRPr="006E4B76">
              <w:rPr>
                <w:rFonts w:asciiTheme="minorBidi" w:hAnsiTheme="minorBidi"/>
              </w:rPr>
              <w:t>2</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07D6B8A9"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7" w:author="fishman netanel" w:date="2025-06-10T15:01:00Z">
                <w:pPr>
                  <w:pStyle w:val="a5"/>
                  <w:autoSpaceDE w:val="0"/>
                  <w:autoSpaceDN w:val="0"/>
                  <w:adjustRightInd w:val="0"/>
                  <w:snapToGrid w:val="0"/>
                  <w:ind w:left="0"/>
                  <w:jc w:val="both"/>
                </w:pPr>
              </w:pPrChange>
            </w:pPr>
            <w:r w:rsidRPr="006E4B76">
              <w:rPr>
                <w:rFonts w:asciiTheme="minorBidi" w:hAnsiTheme="minorBidi"/>
              </w:rPr>
              <w:t>2</w:t>
            </w:r>
          </w:p>
        </w:tc>
      </w:tr>
      <w:tr w:rsidR="00EB5373" w:rsidRPr="006E4B76" w14:paraId="1D029BD0"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131CF981"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nil"/>
              <w:right w:val="nil"/>
            </w:tcBorders>
            <w:shd w:val="clear" w:color="auto" w:fill="auto"/>
            <w:vAlign w:val="center"/>
          </w:tcPr>
          <w:p w14:paraId="599C8B3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8"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max_depth</w:t>
            </w:r>
            <w:proofErr w:type="spellEnd"/>
          </w:p>
        </w:tc>
        <w:tc>
          <w:tcPr>
            <w:tcW w:w="1790" w:type="dxa"/>
            <w:tcBorders>
              <w:top w:val="nil"/>
              <w:left w:val="nil"/>
              <w:bottom w:val="nil"/>
              <w:right w:val="nil"/>
            </w:tcBorders>
            <w:shd w:val="clear" w:color="auto" w:fill="auto"/>
            <w:tcMar>
              <w:top w:w="72" w:type="dxa"/>
              <w:left w:w="144" w:type="dxa"/>
              <w:bottom w:w="72" w:type="dxa"/>
              <w:right w:w="144" w:type="dxa"/>
            </w:tcMar>
            <w:vAlign w:val="center"/>
          </w:tcPr>
          <w:p w14:paraId="65950C5A"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09" w:author="fishman netanel" w:date="2025-06-10T15:01:00Z">
                <w:pPr>
                  <w:pStyle w:val="a5"/>
                  <w:autoSpaceDE w:val="0"/>
                  <w:autoSpaceDN w:val="0"/>
                  <w:adjustRightInd w:val="0"/>
                  <w:snapToGrid w:val="0"/>
                  <w:ind w:left="0"/>
                  <w:jc w:val="both"/>
                </w:pPr>
              </w:pPrChange>
            </w:pPr>
            <w:r w:rsidRPr="006E4B76">
              <w:rPr>
                <w:rFonts w:asciiTheme="minorBidi" w:hAnsiTheme="minorBidi"/>
              </w:rPr>
              <w:t>4</w:t>
            </w:r>
          </w:p>
        </w:tc>
        <w:tc>
          <w:tcPr>
            <w:tcW w:w="2754" w:type="dxa"/>
            <w:tcBorders>
              <w:top w:val="nil"/>
              <w:left w:val="nil"/>
              <w:bottom w:val="nil"/>
              <w:right w:val="nil"/>
            </w:tcBorders>
            <w:shd w:val="clear" w:color="auto" w:fill="auto"/>
            <w:tcMar>
              <w:top w:w="72" w:type="dxa"/>
              <w:left w:w="144" w:type="dxa"/>
              <w:bottom w:w="72" w:type="dxa"/>
              <w:right w:w="144" w:type="dxa"/>
            </w:tcMar>
            <w:vAlign w:val="center"/>
          </w:tcPr>
          <w:p w14:paraId="2207B6F5"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0" w:author="fishman netanel" w:date="2025-06-10T15:01:00Z">
                <w:pPr>
                  <w:pStyle w:val="a5"/>
                  <w:autoSpaceDE w:val="0"/>
                  <w:autoSpaceDN w:val="0"/>
                  <w:adjustRightInd w:val="0"/>
                  <w:snapToGrid w:val="0"/>
                  <w:ind w:left="0"/>
                  <w:jc w:val="both"/>
                </w:pPr>
              </w:pPrChange>
            </w:pPr>
            <w:r w:rsidRPr="006E4B76">
              <w:rPr>
                <w:rFonts w:asciiTheme="minorBidi" w:hAnsiTheme="minorBidi"/>
              </w:rPr>
              <w:t>3</w:t>
            </w:r>
          </w:p>
        </w:tc>
      </w:tr>
      <w:tr w:rsidR="00EB5373" w:rsidRPr="006E4B76" w14:paraId="0A9810D1" w14:textId="77777777" w:rsidTr="002A66D2">
        <w:tc>
          <w:tcPr>
            <w:tcW w:w="1044" w:type="dxa"/>
            <w:vMerge/>
            <w:tcBorders>
              <w:left w:val="nil"/>
              <w:bottom w:val="single" w:sz="4" w:space="0" w:color="auto"/>
              <w:right w:val="nil"/>
            </w:tcBorders>
            <w:shd w:val="clear" w:color="auto" w:fill="auto"/>
            <w:tcMar>
              <w:top w:w="72" w:type="dxa"/>
              <w:left w:w="144" w:type="dxa"/>
              <w:bottom w:w="72" w:type="dxa"/>
              <w:right w:w="144" w:type="dxa"/>
            </w:tcMar>
            <w:vAlign w:val="center"/>
          </w:tcPr>
          <w:p w14:paraId="082046FE"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right w:val="nil"/>
            </w:tcBorders>
            <w:shd w:val="clear" w:color="auto" w:fill="auto"/>
            <w:vAlign w:val="center"/>
          </w:tcPr>
          <w:p w14:paraId="59503C3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1"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learning_rate</w:t>
            </w:r>
            <w:proofErr w:type="spellEnd"/>
          </w:p>
        </w:tc>
        <w:tc>
          <w:tcPr>
            <w:tcW w:w="1790" w:type="dxa"/>
            <w:tcBorders>
              <w:top w:val="nil"/>
              <w:left w:val="nil"/>
              <w:right w:val="nil"/>
            </w:tcBorders>
            <w:shd w:val="clear" w:color="auto" w:fill="auto"/>
            <w:tcMar>
              <w:top w:w="72" w:type="dxa"/>
              <w:left w:w="144" w:type="dxa"/>
              <w:bottom w:w="72" w:type="dxa"/>
              <w:right w:w="144" w:type="dxa"/>
            </w:tcMar>
            <w:vAlign w:val="center"/>
          </w:tcPr>
          <w:p w14:paraId="7623D250" w14:textId="77777777" w:rsidR="00EB5373" w:rsidRPr="006E4B76" w:rsidRDefault="00EB5373">
            <w:pPr>
              <w:pStyle w:val="a5"/>
              <w:autoSpaceDE w:val="0"/>
              <w:autoSpaceDN w:val="0"/>
              <w:bidi w:val="0"/>
              <w:adjustRightInd w:val="0"/>
              <w:snapToGrid w:val="0"/>
              <w:ind w:left="0"/>
              <w:jc w:val="both"/>
              <w:rPr>
                <w:rFonts w:asciiTheme="minorBidi" w:hAnsiTheme="minorBidi"/>
                <w:rtl/>
              </w:rPr>
              <w:pPrChange w:id="1012" w:author="fishman netanel" w:date="2025-06-10T15:01:00Z">
                <w:pPr>
                  <w:pStyle w:val="a5"/>
                  <w:autoSpaceDE w:val="0"/>
                  <w:autoSpaceDN w:val="0"/>
                  <w:adjustRightInd w:val="0"/>
                  <w:snapToGrid w:val="0"/>
                  <w:ind w:left="0"/>
                  <w:jc w:val="both"/>
                </w:pPr>
              </w:pPrChange>
            </w:pPr>
            <w:r w:rsidRPr="006E4B76">
              <w:rPr>
                <w:rFonts w:asciiTheme="minorBidi" w:hAnsiTheme="minorBidi"/>
              </w:rPr>
              <w:t>0.01</w:t>
            </w:r>
          </w:p>
        </w:tc>
        <w:tc>
          <w:tcPr>
            <w:tcW w:w="2754" w:type="dxa"/>
            <w:tcBorders>
              <w:top w:val="nil"/>
              <w:left w:val="nil"/>
              <w:right w:val="nil"/>
            </w:tcBorders>
            <w:shd w:val="clear" w:color="auto" w:fill="auto"/>
            <w:tcMar>
              <w:top w:w="72" w:type="dxa"/>
              <w:left w:w="144" w:type="dxa"/>
              <w:bottom w:w="72" w:type="dxa"/>
              <w:right w:w="144" w:type="dxa"/>
            </w:tcMar>
            <w:vAlign w:val="center"/>
          </w:tcPr>
          <w:p w14:paraId="57484551"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3" w:author="fishman netanel" w:date="2025-06-10T15:01:00Z">
                <w:pPr>
                  <w:pStyle w:val="a5"/>
                  <w:autoSpaceDE w:val="0"/>
                  <w:autoSpaceDN w:val="0"/>
                  <w:adjustRightInd w:val="0"/>
                  <w:snapToGrid w:val="0"/>
                  <w:ind w:left="0"/>
                  <w:jc w:val="both"/>
                </w:pPr>
              </w:pPrChange>
            </w:pPr>
            <w:r w:rsidRPr="006E4B76">
              <w:rPr>
                <w:rFonts w:asciiTheme="minorBidi" w:hAnsiTheme="minorBidi"/>
              </w:rPr>
              <w:t>0.01</w:t>
            </w:r>
          </w:p>
        </w:tc>
      </w:tr>
      <w:tr w:rsidR="00EB5373" w:rsidRPr="006E4B76" w14:paraId="6A67FCC6" w14:textId="77777777" w:rsidTr="002A66D2">
        <w:tc>
          <w:tcPr>
            <w:tcW w:w="1044" w:type="dxa"/>
            <w:vMerge/>
            <w:tcBorders>
              <w:left w:val="nil"/>
              <w:bottom w:val="single" w:sz="8" w:space="0" w:color="auto"/>
              <w:right w:val="nil"/>
            </w:tcBorders>
            <w:shd w:val="clear" w:color="auto" w:fill="auto"/>
            <w:tcMar>
              <w:top w:w="72" w:type="dxa"/>
              <w:left w:w="144" w:type="dxa"/>
              <w:bottom w:w="72" w:type="dxa"/>
              <w:right w:w="144" w:type="dxa"/>
            </w:tcMar>
            <w:vAlign w:val="center"/>
          </w:tcPr>
          <w:p w14:paraId="06C9D3FB" w14:textId="77777777" w:rsidR="00EB5373" w:rsidRPr="006E4B76" w:rsidRDefault="00EB5373" w:rsidP="0084112C">
            <w:pPr>
              <w:pStyle w:val="a5"/>
              <w:numPr>
                <w:ilvl w:val="0"/>
                <w:numId w:val="2"/>
              </w:numPr>
              <w:autoSpaceDE w:val="0"/>
              <w:autoSpaceDN w:val="0"/>
              <w:bidi w:val="0"/>
              <w:adjustRightInd w:val="0"/>
              <w:snapToGrid w:val="0"/>
              <w:spacing w:after="0" w:line="240" w:lineRule="auto"/>
              <w:ind w:left="0" w:firstLine="0"/>
              <w:jc w:val="both"/>
              <w:rPr>
                <w:rFonts w:asciiTheme="minorBidi" w:hAnsiTheme="minorBidi"/>
                <w:i/>
                <w:iCs/>
              </w:rPr>
            </w:pPr>
          </w:p>
        </w:tc>
        <w:tc>
          <w:tcPr>
            <w:tcW w:w="2609" w:type="dxa"/>
            <w:tcBorders>
              <w:top w:val="nil"/>
              <w:left w:val="nil"/>
              <w:bottom w:val="single" w:sz="8" w:space="0" w:color="auto"/>
              <w:right w:val="nil"/>
            </w:tcBorders>
            <w:shd w:val="clear" w:color="auto" w:fill="auto"/>
            <w:vAlign w:val="center"/>
          </w:tcPr>
          <w:p w14:paraId="07D6048D"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4" w:author="fishman netanel" w:date="2025-06-10T15:01:00Z">
                <w:pPr>
                  <w:pStyle w:val="a5"/>
                  <w:autoSpaceDE w:val="0"/>
                  <w:autoSpaceDN w:val="0"/>
                  <w:adjustRightInd w:val="0"/>
                  <w:snapToGrid w:val="0"/>
                  <w:ind w:left="0"/>
                  <w:jc w:val="both"/>
                </w:pPr>
              </w:pPrChange>
            </w:pPr>
            <w:proofErr w:type="spellStart"/>
            <w:r w:rsidRPr="006E4B76">
              <w:rPr>
                <w:rFonts w:asciiTheme="minorBidi" w:hAnsiTheme="minorBidi"/>
              </w:rPr>
              <w:t>colsample_bytree</w:t>
            </w:r>
            <w:proofErr w:type="spellEnd"/>
          </w:p>
        </w:tc>
        <w:tc>
          <w:tcPr>
            <w:tcW w:w="1790" w:type="dxa"/>
            <w:tcBorders>
              <w:top w:val="nil"/>
              <w:left w:val="nil"/>
              <w:bottom w:val="single" w:sz="8" w:space="0" w:color="auto"/>
              <w:right w:val="nil"/>
            </w:tcBorders>
            <w:shd w:val="clear" w:color="auto" w:fill="auto"/>
            <w:tcMar>
              <w:top w:w="72" w:type="dxa"/>
              <w:left w:w="144" w:type="dxa"/>
              <w:bottom w:w="72" w:type="dxa"/>
              <w:right w:w="144" w:type="dxa"/>
            </w:tcMar>
            <w:vAlign w:val="center"/>
          </w:tcPr>
          <w:p w14:paraId="387949D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5" w:author="fishman netanel" w:date="2025-06-10T15:01:00Z">
                <w:pPr>
                  <w:pStyle w:val="a5"/>
                  <w:autoSpaceDE w:val="0"/>
                  <w:autoSpaceDN w:val="0"/>
                  <w:adjustRightInd w:val="0"/>
                  <w:snapToGrid w:val="0"/>
                  <w:ind w:left="0"/>
                  <w:jc w:val="both"/>
                </w:pPr>
              </w:pPrChange>
            </w:pPr>
            <w:r w:rsidRPr="006E4B76">
              <w:rPr>
                <w:rFonts w:asciiTheme="minorBidi" w:hAnsiTheme="minorBidi"/>
              </w:rPr>
              <w:t>0.9</w:t>
            </w:r>
          </w:p>
        </w:tc>
        <w:tc>
          <w:tcPr>
            <w:tcW w:w="2754" w:type="dxa"/>
            <w:tcBorders>
              <w:top w:val="nil"/>
              <w:left w:val="nil"/>
              <w:bottom w:val="single" w:sz="8" w:space="0" w:color="auto"/>
              <w:right w:val="nil"/>
            </w:tcBorders>
            <w:shd w:val="clear" w:color="auto" w:fill="auto"/>
            <w:tcMar>
              <w:top w:w="72" w:type="dxa"/>
              <w:left w:w="144" w:type="dxa"/>
              <w:bottom w:w="72" w:type="dxa"/>
              <w:right w:w="144" w:type="dxa"/>
            </w:tcMar>
            <w:vAlign w:val="center"/>
          </w:tcPr>
          <w:p w14:paraId="2011EAC3" w14:textId="77777777" w:rsidR="00EB5373" w:rsidRPr="006E4B76" w:rsidRDefault="00EB5373">
            <w:pPr>
              <w:pStyle w:val="a5"/>
              <w:autoSpaceDE w:val="0"/>
              <w:autoSpaceDN w:val="0"/>
              <w:bidi w:val="0"/>
              <w:adjustRightInd w:val="0"/>
              <w:snapToGrid w:val="0"/>
              <w:ind w:left="0"/>
              <w:jc w:val="both"/>
              <w:rPr>
                <w:rFonts w:asciiTheme="minorBidi" w:hAnsiTheme="minorBidi"/>
              </w:rPr>
              <w:pPrChange w:id="1016" w:author="fishman netanel" w:date="2025-06-10T15:01:00Z">
                <w:pPr>
                  <w:pStyle w:val="a5"/>
                  <w:autoSpaceDE w:val="0"/>
                  <w:autoSpaceDN w:val="0"/>
                  <w:adjustRightInd w:val="0"/>
                  <w:snapToGrid w:val="0"/>
                  <w:ind w:left="0"/>
                  <w:jc w:val="both"/>
                </w:pPr>
              </w:pPrChange>
            </w:pPr>
            <w:r w:rsidRPr="006E4B76">
              <w:rPr>
                <w:rFonts w:asciiTheme="minorBidi" w:hAnsiTheme="minorBidi"/>
              </w:rPr>
              <w:t>0.99</w:t>
            </w:r>
          </w:p>
        </w:tc>
      </w:tr>
    </w:tbl>
    <w:p w14:paraId="51AFA251" w14:textId="2DA0CC30" w:rsidR="00EB5373" w:rsidRPr="006E4B76" w:rsidRDefault="002A66D2" w:rsidP="0084112C">
      <w:pPr>
        <w:pStyle w:val="MDPI41tablecaption"/>
        <w:spacing w:line="240" w:lineRule="auto"/>
        <w:ind w:left="0"/>
        <w:jc w:val="both"/>
        <w:rPr>
          <w:rFonts w:asciiTheme="minorBidi" w:hAnsiTheme="minorBidi"/>
          <w:b/>
          <w:sz w:val="21"/>
          <w:szCs w:val="21"/>
        </w:rPr>
      </w:pPr>
      <w:r w:rsidRPr="006E4B76">
        <w:rPr>
          <w:rFonts w:asciiTheme="minorBidi" w:hAnsiTheme="minorBidi"/>
          <w:b/>
          <w:noProof/>
          <w:sz w:val="21"/>
          <w:szCs w:val="21"/>
        </w:rPr>
        <w:lastRenderedPageBreak/>
        <w:drawing>
          <wp:anchor distT="0" distB="0" distL="114300" distR="114300" simplePos="0" relativeHeight="251658240" behindDoc="0" locked="0" layoutInCell="1" allowOverlap="1" wp14:anchorId="53BD82EF" wp14:editId="012CC57C">
            <wp:simplePos x="0" y="0"/>
            <wp:positionH relativeFrom="column">
              <wp:posOffset>698500</wp:posOffset>
            </wp:positionH>
            <wp:positionV relativeFrom="paragraph">
              <wp:posOffset>0</wp:posOffset>
            </wp:positionV>
            <wp:extent cx="3934047" cy="3388570"/>
            <wp:effectExtent l="0" t="0" r="0" b="2540"/>
            <wp:wrapTopAndBottom/>
            <wp:docPr id="25094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942860" name=""/>
                    <pic:cNvPicPr/>
                  </pic:nvPicPr>
                  <pic:blipFill rotWithShape="1">
                    <a:blip r:embed="rId25">
                      <a:extLst>
                        <a:ext uri="{28A0092B-C50C-407E-A947-70E740481C1C}">
                          <a14:useLocalDpi xmlns:a14="http://schemas.microsoft.com/office/drawing/2010/main" val="0"/>
                        </a:ext>
                      </a:extLst>
                    </a:blip>
                    <a:srcRect l="17761" t="21830" r="17607" b="21070"/>
                    <a:stretch/>
                  </pic:blipFill>
                  <pic:spPr bwMode="auto">
                    <a:xfrm>
                      <a:off x="0" y="0"/>
                      <a:ext cx="3934047" cy="3388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4B76">
        <w:rPr>
          <w:rFonts w:asciiTheme="minorBidi" w:hAnsiTheme="minorBidi"/>
          <w:noProof/>
          <w:sz w:val="21"/>
          <w:szCs w:val="21"/>
        </w:rPr>
        <w:drawing>
          <wp:anchor distT="0" distB="0" distL="114300" distR="114300" simplePos="0" relativeHeight="251659264" behindDoc="0" locked="0" layoutInCell="1" allowOverlap="1" wp14:anchorId="5F531735" wp14:editId="501456FC">
            <wp:simplePos x="0" y="0"/>
            <wp:positionH relativeFrom="column">
              <wp:posOffset>775145</wp:posOffset>
            </wp:positionH>
            <wp:positionV relativeFrom="paragraph">
              <wp:posOffset>4425950</wp:posOffset>
            </wp:positionV>
            <wp:extent cx="4029740" cy="3485926"/>
            <wp:effectExtent l="0" t="0" r="8890" b="635"/>
            <wp:wrapTopAndBottom/>
            <wp:docPr id="116083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34366" name=""/>
                    <pic:cNvPicPr/>
                  </pic:nvPicPr>
                  <pic:blipFill rotWithShape="1">
                    <a:blip r:embed="rId26">
                      <a:extLst>
                        <a:ext uri="{28A0092B-C50C-407E-A947-70E740481C1C}">
                          <a14:useLocalDpi xmlns:a14="http://schemas.microsoft.com/office/drawing/2010/main" val="0"/>
                        </a:ext>
                      </a:extLst>
                    </a:blip>
                    <a:srcRect l="18081" t="21499" r="17745" b="21562"/>
                    <a:stretch/>
                  </pic:blipFill>
                  <pic:spPr bwMode="auto">
                    <a:xfrm>
                      <a:off x="0" y="0"/>
                      <a:ext cx="4029740" cy="348592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5373" w:rsidRPr="006E4B76">
        <w:rPr>
          <w:rFonts w:asciiTheme="minorBidi" w:hAnsiTheme="minorBidi"/>
          <w:b/>
          <w:sz w:val="21"/>
          <w:szCs w:val="21"/>
        </w:rPr>
        <w:t xml:space="preserve">Supplementary Figure 1. </w:t>
      </w:r>
      <w:r w:rsidR="00EB5373" w:rsidRPr="006E4B76">
        <w:rPr>
          <w:rFonts w:asciiTheme="minorBidi" w:hAnsiTheme="minorBidi"/>
          <w:sz w:val="21"/>
          <w:szCs w:val="21"/>
        </w:rPr>
        <w:t xml:space="preserve">Correlation maps of all possible two-band combinations with normalized difference vegetation index (NDSI) the measured </w:t>
      </w:r>
      <m:oMath>
        <m:r>
          <w:rPr>
            <w:rFonts w:ascii="Cambria Math" w:hAnsi="Cambria Math"/>
            <w:sz w:val="21"/>
            <w:szCs w:val="21"/>
          </w:rPr>
          <m:t>ψ</m:t>
        </m:r>
      </m:oMath>
      <w:r w:rsidR="00EB5373" w:rsidRPr="006E4B76">
        <w:rPr>
          <w:rFonts w:asciiTheme="minorBidi" w:hAnsiTheme="minorBidi"/>
          <w:sz w:val="21"/>
          <w:szCs w:val="21"/>
          <w:vertAlign w:val="subscript"/>
        </w:rPr>
        <w:t>leaf</w:t>
      </w:r>
      <w:r w:rsidR="00EB5373" w:rsidRPr="006E4B76">
        <w:rPr>
          <w:rFonts w:asciiTheme="minorBidi" w:hAnsiTheme="minorBidi"/>
          <w:sz w:val="21"/>
          <w:szCs w:val="21"/>
        </w:rPr>
        <w:t xml:space="preserve"> (N = 246). 5 points marked on the map represent local maxima with their corresponding Pearson’s R value (</w:t>
      </w:r>
      <w:r w:rsidR="00EB5373" w:rsidRPr="006E4B76">
        <w:rPr>
          <w:rFonts w:asciiTheme="minorBidi" w:hAnsiTheme="minorBidi"/>
          <w:i/>
          <w:iCs/>
          <w:sz w:val="21"/>
          <w:szCs w:val="21"/>
        </w:rPr>
        <w:t>p &lt; 0.001</w:t>
      </w:r>
      <w:r w:rsidR="00EB5373" w:rsidRPr="006E4B76">
        <w:rPr>
          <w:rFonts w:asciiTheme="minorBidi" w:hAnsiTheme="minorBidi"/>
          <w:sz w:val="21"/>
          <w:szCs w:val="21"/>
        </w:rPr>
        <w:t>).</w:t>
      </w:r>
    </w:p>
    <w:p w14:paraId="469DFB4D" w14:textId="77777777" w:rsidR="006E4B76" w:rsidRDefault="006E4B76" w:rsidP="0084112C">
      <w:pPr>
        <w:pStyle w:val="MDPI41tablecaption"/>
        <w:ind w:left="0"/>
        <w:jc w:val="both"/>
        <w:rPr>
          <w:rFonts w:asciiTheme="minorBidi" w:hAnsiTheme="minorBidi"/>
          <w:b/>
          <w:sz w:val="24"/>
          <w:szCs w:val="24"/>
        </w:rPr>
      </w:pPr>
    </w:p>
    <w:p w14:paraId="2B3B5736" w14:textId="5A69FB06" w:rsidR="00921FCF" w:rsidRPr="006E4B76" w:rsidRDefault="00EB5373" w:rsidP="0084112C">
      <w:pPr>
        <w:pStyle w:val="MDPI41tablecaption"/>
        <w:spacing w:before="360"/>
        <w:ind w:left="0"/>
        <w:jc w:val="both"/>
        <w:rPr>
          <w:rFonts w:asciiTheme="minorBidi" w:hAnsiTheme="minorBidi"/>
          <w:sz w:val="21"/>
          <w:szCs w:val="21"/>
        </w:rPr>
      </w:pPr>
      <w:r w:rsidRPr="006E4B76">
        <w:rPr>
          <w:rFonts w:asciiTheme="minorBidi" w:hAnsiTheme="minorBidi"/>
          <w:b/>
          <w:sz w:val="21"/>
          <w:szCs w:val="21"/>
        </w:rPr>
        <w:t xml:space="preserve">Supplementary Figure 2. </w:t>
      </w:r>
      <w:r w:rsidRPr="006E4B76">
        <w:rPr>
          <w:rFonts w:asciiTheme="minorBidi" w:hAnsiTheme="minorBidi"/>
          <w:sz w:val="21"/>
          <w:szCs w:val="21"/>
        </w:rPr>
        <w:t xml:space="preserve">Correlation maps of all possible two-band combinations with normalized difference vegetation index (NDSI) the measured </w:t>
      </w:r>
      <m:oMath>
        <m:r>
          <w:rPr>
            <w:rFonts w:ascii="Cambria Math" w:hAnsi="Cambria Math"/>
            <w:sz w:val="21"/>
            <w:szCs w:val="21"/>
          </w:rPr>
          <m:t>ψ</m:t>
        </m:r>
      </m:oMath>
      <w:r w:rsidRPr="006E4B76">
        <w:rPr>
          <w:rFonts w:asciiTheme="minorBidi" w:hAnsiTheme="minorBidi"/>
          <w:sz w:val="21"/>
          <w:szCs w:val="21"/>
          <w:vertAlign w:val="subscript"/>
        </w:rPr>
        <w:t>leaf</w:t>
      </w:r>
      <w:r w:rsidRPr="006E4B76">
        <w:rPr>
          <w:rFonts w:asciiTheme="minorBidi" w:hAnsiTheme="minorBidi"/>
          <w:sz w:val="21"/>
          <w:szCs w:val="21"/>
        </w:rPr>
        <w:t xml:space="preserve"> over the entire plot average (N = 56). The best performing two band combinations is based on the max R (</w:t>
      </w:r>
      <w:r w:rsidRPr="006E4B76">
        <w:rPr>
          <w:rFonts w:asciiTheme="minorBidi" w:hAnsiTheme="minorBidi"/>
          <w:i/>
          <w:iCs/>
          <w:sz w:val="21"/>
          <w:szCs w:val="21"/>
        </w:rPr>
        <w:t>p &lt; 0.001</w:t>
      </w:r>
      <w:r w:rsidRPr="006E4B76">
        <w:rPr>
          <w:rFonts w:asciiTheme="minorBidi" w:hAnsiTheme="minorBidi"/>
          <w:sz w:val="21"/>
          <w:szCs w:val="21"/>
        </w:rPr>
        <w:t>).</w:t>
      </w:r>
    </w:p>
    <w:p w14:paraId="0851E0B3" w14:textId="77777777" w:rsidR="006E4B76" w:rsidRDefault="006E4B76" w:rsidP="00F6427D">
      <w:pPr>
        <w:pStyle w:val="1"/>
        <w:rPr>
          <w:sz w:val="32"/>
          <w:szCs w:val="32"/>
        </w:rPr>
      </w:pPr>
    </w:p>
    <w:p w14:paraId="6B2388CE" w14:textId="08B0F91F" w:rsidR="00911683" w:rsidRPr="004E0A0D" w:rsidRDefault="00921FCF" w:rsidP="00F6427D">
      <w:pPr>
        <w:pStyle w:val="1"/>
        <w:rPr>
          <w:sz w:val="32"/>
          <w:szCs w:val="32"/>
          <w:rtl/>
        </w:rPr>
      </w:pPr>
      <w:bookmarkStart w:id="1017" w:name="_Toc200519681"/>
      <w:r w:rsidRPr="004E0A0D">
        <w:rPr>
          <w:sz w:val="32"/>
          <w:szCs w:val="32"/>
          <w:rtl/>
        </w:rPr>
        <w:lastRenderedPageBreak/>
        <w:t>תקציר</w:t>
      </w:r>
      <w:bookmarkEnd w:id="1017"/>
    </w:p>
    <w:p w14:paraId="75193CD9" w14:textId="4EE593E4" w:rsidR="00A60271" w:rsidRPr="004E0A0D" w:rsidRDefault="00A60271">
      <w:pPr>
        <w:pStyle w:val="NormalWeb"/>
        <w:spacing w:line="360" w:lineRule="auto"/>
        <w:jc w:val="both"/>
        <w:rPr>
          <w:rFonts w:asciiTheme="minorBidi" w:hAnsiTheme="minorBidi" w:cstheme="minorBidi"/>
        </w:rPr>
        <w:pPrChange w:id="1018" w:author="fishman netanel" w:date="2025-06-10T15:01:00Z">
          <w:pPr>
            <w:pStyle w:val="NormalWeb"/>
            <w:bidi/>
            <w:spacing w:line="360" w:lineRule="auto"/>
            <w:jc w:val="both"/>
          </w:pPr>
        </w:pPrChange>
      </w:pPr>
      <w:r w:rsidRPr="004E0A0D">
        <w:rPr>
          <w:rFonts w:asciiTheme="minorBidi" w:hAnsiTheme="minorBidi" w:cstheme="minorBidi"/>
          <w:rtl/>
        </w:rPr>
        <w:t>פוטנציאל מים בעלה</w:t>
      </w:r>
      <w:r w:rsidRPr="004E0A0D">
        <w:rPr>
          <w:rFonts w:asciiTheme="minorBidi" w:hAnsiTheme="minorBidi" w:cstheme="minorBidi"/>
        </w:rPr>
        <w:t xml:space="preserve"> </w:t>
      </w:r>
      <w:r w:rsidRPr="004E0A0D">
        <w:rPr>
          <w:rFonts w:asciiTheme="minorBidi" w:hAnsiTheme="minorBidi" w:cstheme="minorBidi"/>
          <w:rtl/>
        </w:rPr>
        <w:t xml:space="preserve">(פמ"ע) הוא מדד מרכזי למצב משק המים בצמחים בכלל ובעצים בפרט, אך מדידתו בשיטה מסורתית דורשת עבודה רבה ולכן מוגבלת בכיסוי המרחבי שלה. שיטות חישה מרחוק מציעות פתרון מבטיח להערכת מצב המים בצומח, אך הפוטנציאל של הדמיה </w:t>
      </w:r>
      <w:proofErr w:type="spellStart"/>
      <w:r w:rsidRPr="004E0A0D">
        <w:rPr>
          <w:rFonts w:asciiTheme="minorBidi" w:hAnsiTheme="minorBidi" w:cstheme="minorBidi"/>
          <w:rtl/>
        </w:rPr>
        <w:t>היפרספקטרלית</w:t>
      </w:r>
      <w:proofErr w:type="spellEnd"/>
      <w:r w:rsidRPr="004E0A0D">
        <w:rPr>
          <w:rFonts w:asciiTheme="minorBidi" w:hAnsiTheme="minorBidi" w:cstheme="minorBidi"/>
          <w:rtl/>
        </w:rPr>
        <w:t xml:space="preserve"> בתחום זה עדיין לא מוצה, במיוחד ביערות</w:t>
      </w:r>
      <w:r w:rsidR="00AB0229" w:rsidRPr="004E0A0D">
        <w:rPr>
          <w:rFonts w:asciiTheme="minorBidi" w:hAnsiTheme="minorBidi" w:cstheme="minorBidi"/>
          <w:rtl/>
        </w:rPr>
        <w:t xml:space="preserve"> ים תיכוניים</w:t>
      </w:r>
      <w:r w:rsidRPr="004E0A0D">
        <w:rPr>
          <w:rFonts w:asciiTheme="minorBidi" w:hAnsiTheme="minorBidi" w:cstheme="minorBidi"/>
          <w:rtl/>
        </w:rPr>
        <w:t xml:space="preserve"> מעורבים</w:t>
      </w:r>
      <w:r w:rsidRPr="004E0A0D">
        <w:rPr>
          <w:rFonts w:asciiTheme="minorBidi" w:hAnsiTheme="minorBidi" w:cstheme="minorBidi"/>
        </w:rPr>
        <w:t>.</w:t>
      </w:r>
    </w:p>
    <w:p w14:paraId="64403CCD" w14:textId="436A452B" w:rsidR="00A60271" w:rsidRPr="004E0A0D" w:rsidRDefault="00A60271">
      <w:pPr>
        <w:pStyle w:val="NormalWeb"/>
        <w:spacing w:line="360" w:lineRule="auto"/>
        <w:jc w:val="both"/>
        <w:rPr>
          <w:rFonts w:asciiTheme="minorBidi" w:hAnsiTheme="minorBidi" w:cstheme="minorBidi"/>
          <w:rtl/>
        </w:rPr>
        <w:pPrChange w:id="1019" w:author="fishman netanel" w:date="2025-06-10T15:01:00Z">
          <w:pPr>
            <w:pStyle w:val="NormalWeb"/>
            <w:bidi/>
            <w:spacing w:line="360" w:lineRule="auto"/>
            <w:jc w:val="both"/>
          </w:pPr>
        </w:pPrChange>
      </w:pPr>
      <w:r w:rsidRPr="004E0A0D">
        <w:rPr>
          <w:rFonts w:asciiTheme="minorBidi" w:hAnsiTheme="minorBidi" w:cstheme="minorBidi"/>
          <w:rtl/>
        </w:rPr>
        <w:t xml:space="preserve">במחקר זה נעשה שימוש במדדים ספקטרליים שהופקו מתמונות </w:t>
      </w:r>
      <w:proofErr w:type="spellStart"/>
      <w:r w:rsidRPr="004E0A0D">
        <w:rPr>
          <w:rFonts w:asciiTheme="minorBidi" w:hAnsiTheme="minorBidi" w:cstheme="minorBidi"/>
          <w:rtl/>
        </w:rPr>
        <w:t>היפרספקטרליות</w:t>
      </w:r>
      <w:proofErr w:type="spellEnd"/>
      <w:r w:rsidRPr="004E0A0D">
        <w:rPr>
          <w:rFonts w:asciiTheme="minorBidi" w:hAnsiTheme="minorBidi" w:cstheme="minorBidi"/>
          <w:rtl/>
        </w:rPr>
        <w:t xml:space="preserve"> שצולמו באמצעות רחפן, בשילוב עם אלגוריתמים של למידת מכונה, כדי להעריך </w:t>
      </w:r>
      <w:r w:rsidR="00AB0229" w:rsidRPr="004E0A0D">
        <w:rPr>
          <w:rFonts w:asciiTheme="minorBidi" w:hAnsiTheme="minorBidi" w:cstheme="minorBidi"/>
          <w:rtl/>
        </w:rPr>
        <w:t xml:space="preserve">פמ"ע </w:t>
      </w:r>
      <w:r w:rsidRPr="004E0A0D">
        <w:rPr>
          <w:rFonts w:asciiTheme="minorBidi" w:hAnsiTheme="minorBidi" w:cstheme="minorBidi"/>
          <w:rtl/>
        </w:rPr>
        <w:t>ביער ים-תיכוני מעורב</w:t>
      </w:r>
      <w:r w:rsidR="00AB0229" w:rsidRPr="004E0A0D">
        <w:rPr>
          <w:rFonts w:asciiTheme="minorBidi" w:hAnsiTheme="minorBidi" w:cstheme="minorBidi"/>
          <w:rtl/>
        </w:rPr>
        <w:t>. המחקר נערך ביער ישעי,</w:t>
      </w:r>
      <w:r w:rsidRPr="004E0A0D">
        <w:rPr>
          <w:rFonts w:asciiTheme="minorBidi" w:hAnsiTheme="minorBidi" w:cstheme="minorBidi"/>
          <w:rtl/>
        </w:rPr>
        <w:t xml:space="preserve"> הכולל חמישה מיני עצים עיקריים: אורן ירושלים</w:t>
      </w:r>
      <w:r w:rsidRPr="004E0A0D">
        <w:rPr>
          <w:rFonts w:asciiTheme="minorBidi" w:hAnsiTheme="minorBidi" w:cstheme="minorBidi"/>
        </w:rPr>
        <w:t xml:space="preserve"> (</w:t>
      </w:r>
      <w:r w:rsidRPr="004E0A0D">
        <w:rPr>
          <w:rStyle w:val="a7"/>
          <w:rFonts w:asciiTheme="minorBidi" w:hAnsiTheme="minorBidi" w:cstheme="minorBidi"/>
        </w:rPr>
        <w:t xml:space="preserve">Pinus </w:t>
      </w:r>
      <w:proofErr w:type="spellStart"/>
      <w:r w:rsidRPr="004E0A0D">
        <w:rPr>
          <w:rStyle w:val="a7"/>
          <w:rFonts w:asciiTheme="minorBidi" w:hAnsiTheme="minorBidi" w:cstheme="minorBidi"/>
        </w:rPr>
        <w:t>halepensis</w:t>
      </w:r>
      <w:proofErr w:type="spellEnd"/>
      <w:r w:rsidRPr="004E0A0D">
        <w:rPr>
          <w:rFonts w:asciiTheme="minorBidi" w:hAnsiTheme="minorBidi" w:cstheme="minorBidi"/>
        </w:rPr>
        <w:t xml:space="preserve">), </w:t>
      </w:r>
      <w:r w:rsidRPr="004E0A0D">
        <w:rPr>
          <w:rFonts w:asciiTheme="minorBidi" w:hAnsiTheme="minorBidi" w:cstheme="minorBidi"/>
          <w:rtl/>
        </w:rPr>
        <w:t>אלון מצוי</w:t>
      </w:r>
      <w:r w:rsidRPr="004E0A0D">
        <w:rPr>
          <w:rFonts w:asciiTheme="minorBidi" w:hAnsiTheme="minorBidi" w:cstheme="minorBidi"/>
        </w:rPr>
        <w:t xml:space="preserve"> (</w:t>
      </w:r>
      <w:r w:rsidRPr="004E0A0D">
        <w:rPr>
          <w:rStyle w:val="a7"/>
          <w:rFonts w:asciiTheme="minorBidi" w:hAnsiTheme="minorBidi" w:cstheme="minorBidi"/>
        </w:rPr>
        <w:t xml:space="preserve">Quercus </w:t>
      </w:r>
      <w:proofErr w:type="spellStart"/>
      <w:r w:rsidRPr="004E0A0D">
        <w:rPr>
          <w:rStyle w:val="a7"/>
          <w:rFonts w:asciiTheme="minorBidi" w:hAnsiTheme="minorBidi" w:cstheme="minorBidi"/>
        </w:rPr>
        <w:t>calliprinos</w:t>
      </w:r>
      <w:proofErr w:type="spellEnd"/>
      <w:r w:rsidRPr="004E0A0D">
        <w:rPr>
          <w:rFonts w:asciiTheme="minorBidi" w:hAnsiTheme="minorBidi" w:cstheme="minorBidi"/>
        </w:rPr>
        <w:t xml:space="preserve">), </w:t>
      </w:r>
      <w:r w:rsidR="00AB0229" w:rsidRPr="004E0A0D">
        <w:rPr>
          <w:rFonts w:asciiTheme="minorBidi" w:hAnsiTheme="minorBidi" w:cstheme="minorBidi"/>
          <w:rtl/>
        </w:rPr>
        <w:t xml:space="preserve"> </w:t>
      </w:r>
      <w:r w:rsidRPr="004E0A0D">
        <w:rPr>
          <w:rFonts w:asciiTheme="minorBidi" w:hAnsiTheme="minorBidi" w:cstheme="minorBidi"/>
          <w:rtl/>
        </w:rPr>
        <w:t>ברוש מצוי</w:t>
      </w:r>
      <w:r w:rsidRPr="004E0A0D">
        <w:rPr>
          <w:rFonts w:asciiTheme="minorBidi" w:hAnsiTheme="minorBidi" w:cstheme="minorBidi"/>
        </w:rPr>
        <w:t xml:space="preserve"> (</w:t>
      </w:r>
      <w:r w:rsidRPr="004E0A0D">
        <w:rPr>
          <w:rStyle w:val="a7"/>
          <w:rFonts w:asciiTheme="minorBidi" w:hAnsiTheme="minorBidi" w:cstheme="minorBidi"/>
        </w:rPr>
        <w:t>Cupressus sempervirens</w:t>
      </w:r>
      <w:r w:rsidRPr="004E0A0D">
        <w:rPr>
          <w:rFonts w:asciiTheme="minorBidi" w:hAnsiTheme="minorBidi" w:cstheme="minorBidi"/>
        </w:rPr>
        <w:t xml:space="preserve">), </w:t>
      </w:r>
      <w:r w:rsidRPr="004E0A0D">
        <w:rPr>
          <w:rFonts w:asciiTheme="minorBidi" w:hAnsiTheme="minorBidi" w:cstheme="minorBidi"/>
          <w:rtl/>
        </w:rPr>
        <w:t>חרוב מצוי</w:t>
      </w:r>
      <w:r w:rsidRPr="004E0A0D">
        <w:rPr>
          <w:rFonts w:asciiTheme="minorBidi" w:hAnsiTheme="minorBidi" w:cstheme="minorBidi"/>
        </w:rPr>
        <w:t xml:space="preserve"> (</w:t>
      </w:r>
      <w:r w:rsidRPr="004E0A0D">
        <w:rPr>
          <w:rStyle w:val="a7"/>
          <w:rFonts w:asciiTheme="minorBidi" w:hAnsiTheme="minorBidi" w:cstheme="minorBidi"/>
        </w:rPr>
        <w:t>Ceratonia siliqua</w:t>
      </w:r>
      <w:r w:rsidRPr="004E0A0D">
        <w:rPr>
          <w:rFonts w:asciiTheme="minorBidi" w:hAnsiTheme="minorBidi" w:cstheme="minorBidi"/>
        </w:rPr>
        <w:t xml:space="preserve">) </w:t>
      </w:r>
      <w:r w:rsidR="00AB0229" w:rsidRPr="004E0A0D">
        <w:rPr>
          <w:rFonts w:asciiTheme="minorBidi" w:hAnsiTheme="minorBidi" w:cstheme="minorBidi"/>
          <w:rtl/>
        </w:rPr>
        <w:t xml:space="preserve"> </w:t>
      </w:r>
      <w:r w:rsidRPr="004E0A0D">
        <w:rPr>
          <w:rFonts w:asciiTheme="minorBidi" w:hAnsiTheme="minorBidi" w:cstheme="minorBidi"/>
          <w:rtl/>
        </w:rPr>
        <w:t>ו</w:t>
      </w:r>
      <w:r w:rsidR="00AB0229" w:rsidRPr="004E0A0D">
        <w:rPr>
          <w:rFonts w:asciiTheme="minorBidi" w:hAnsiTheme="minorBidi" w:cstheme="minorBidi"/>
          <w:rtl/>
        </w:rPr>
        <w:t xml:space="preserve">אלת המסטיק </w:t>
      </w:r>
      <w:r w:rsidRPr="004E0A0D">
        <w:rPr>
          <w:rFonts w:asciiTheme="minorBidi" w:hAnsiTheme="minorBidi" w:cstheme="minorBidi"/>
        </w:rPr>
        <w:t>(</w:t>
      </w:r>
      <w:r w:rsidRPr="004E0A0D">
        <w:rPr>
          <w:rStyle w:val="a7"/>
          <w:rFonts w:asciiTheme="minorBidi" w:hAnsiTheme="minorBidi" w:cstheme="minorBidi"/>
        </w:rPr>
        <w:t>Pistacia lentiscus</w:t>
      </w:r>
      <w:r w:rsidRPr="004E0A0D">
        <w:rPr>
          <w:rFonts w:asciiTheme="minorBidi" w:hAnsiTheme="minorBidi" w:cstheme="minorBidi"/>
        </w:rPr>
        <w:t>)</w:t>
      </w:r>
      <w:r w:rsidR="00AB0229" w:rsidRPr="004E0A0D">
        <w:rPr>
          <w:rFonts w:asciiTheme="minorBidi" w:hAnsiTheme="minorBidi" w:cstheme="minorBidi"/>
          <w:rtl/>
        </w:rPr>
        <w:t xml:space="preserve">. </w:t>
      </w:r>
      <w:proofErr w:type="spellStart"/>
      <w:r w:rsidR="00AB0229" w:rsidRPr="004E0A0D">
        <w:rPr>
          <w:rFonts w:asciiTheme="minorBidi" w:hAnsiTheme="minorBidi" w:cstheme="minorBidi"/>
          <w:rtl/>
        </w:rPr>
        <w:t>דימותים</w:t>
      </w:r>
      <w:proofErr w:type="spellEnd"/>
      <w:r w:rsidR="00AB0229" w:rsidRPr="004E0A0D">
        <w:rPr>
          <w:rFonts w:asciiTheme="minorBidi" w:hAnsiTheme="minorBidi" w:cstheme="minorBidi"/>
          <w:rtl/>
        </w:rPr>
        <w:t xml:space="preserve"> </w:t>
      </w:r>
      <w:proofErr w:type="spellStart"/>
      <w:r w:rsidR="00AB0229" w:rsidRPr="004E0A0D">
        <w:rPr>
          <w:rFonts w:asciiTheme="minorBidi" w:hAnsiTheme="minorBidi" w:cstheme="minorBidi"/>
          <w:rtl/>
        </w:rPr>
        <w:t>היפרספקטרליים</w:t>
      </w:r>
      <w:proofErr w:type="spellEnd"/>
      <w:r w:rsidR="00AB0229" w:rsidRPr="004E0A0D">
        <w:rPr>
          <w:rFonts w:asciiTheme="minorBidi" w:hAnsiTheme="minorBidi" w:cstheme="minorBidi"/>
          <w:rtl/>
        </w:rPr>
        <w:t xml:space="preserve"> (400-1000 ננומטר) צולמו אחת לחודש במשך שנה, במקביל ל</w:t>
      </w:r>
      <w:r w:rsidRPr="004E0A0D">
        <w:rPr>
          <w:rFonts w:asciiTheme="minorBidi" w:hAnsiTheme="minorBidi" w:cstheme="minorBidi"/>
          <w:rtl/>
        </w:rPr>
        <w:t>מדידו</w:t>
      </w:r>
      <w:r w:rsidR="00AB0229" w:rsidRPr="004E0A0D">
        <w:rPr>
          <w:rFonts w:asciiTheme="minorBidi" w:hAnsiTheme="minorBidi" w:cstheme="minorBidi"/>
          <w:rtl/>
        </w:rPr>
        <w:t>ת</w:t>
      </w:r>
      <w:r w:rsidRPr="004E0A0D">
        <w:rPr>
          <w:rFonts w:asciiTheme="minorBidi" w:hAnsiTheme="minorBidi" w:cstheme="minorBidi"/>
          <w:rtl/>
        </w:rPr>
        <w:t xml:space="preserve"> י</w:t>
      </w:r>
      <w:r w:rsidR="00AB0229" w:rsidRPr="004E0A0D">
        <w:rPr>
          <w:rFonts w:asciiTheme="minorBidi" w:hAnsiTheme="minorBidi" w:cstheme="minorBidi"/>
          <w:rtl/>
        </w:rPr>
        <w:t>דניות י</w:t>
      </w:r>
      <w:r w:rsidRPr="004E0A0D">
        <w:rPr>
          <w:rFonts w:asciiTheme="minorBidi" w:hAnsiTheme="minorBidi" w:cstheme="minorBidi"/>
          <w:rtl/>
        </w:rPr>
        <w:t xml:space="preserve">שירות </w:t>
      </w:r>
      <w:r w:rsidR="00AB0229" w:rsidRPr="004E0A0D">
        <w:rPr>
          <w:rFonts w:asciiTheme="minorBidi" w:hAnsiTheme="minorBidi" w:cstheme="minorBidi"/>
          <w:rtl/>
        </w:rPr>
        <w:t>של פמ"ע על ידי תא לחץ של כל המינים.</w:t>
      </w:r>
      <w:r w:rsidRPr="004E0A0D">
        <w:rPr>
          <w:rFonts w:asciiTheme="minorBidi" w:hAnsiTheme="minorBidi" w:cstheme="minorBidi"/>
          <w:rtl/>
        </w:rPr>
        <w:t xml:space="preserve"> נבחנו 12 מדדים ספקטרליים ידועים לצד </w:t>
      </w:r>
      <w:r w:rsidR="00AB0229" w:rsidRPr="004E0A0D">
        <w:rPr>
          <w:rFonts w:asciiTheme="minorBidi" w:hAnsiTheme="minorBidi" w:cstheme="minorBidi"/>
          <w:rtl/>
        </w:rPr>
        <w:t>מעל 37,000</w:t>
      </w:r>
      <w:r w:rsidRPr="004E0A0D">
        <w:rPr>
          <w:rFonts w:asciiTheme="minorBidi" w:hAnsiTheme="minorBidi" w:cstheme="minorBidi"/>
          <w:rtl/>
        </w:rPr>
        <w:t xml:space="preserve"> צירופי מדדים ספקטרליים מנורמלים</w:t>
      </w:r>
      <w:r w:rsidRPr="004E0A0D">
        <w:rPr>
          <w:rFonts w:asciiTheme="minorBidi" w:hAnsiTheme="minorBidi" w:cstheme="minorBidi"/>
        </w:rPr>
        <w:t xml:space="preserve"> (NDSI)</w:t>
      </w:r>
      <w:r w:rsidR="00AB0229" w:rsidRPr="004E0A0D">
        <w:rPr>
          <w:rFonts w:asciiTheme="minorBidi" w:hAnsiTheme="minorBidi" w:cstheme="minorBidi"/>
        </w:rPr>
        <w:t xml:space="preserve"> </w:t>
      </w:r>
      <w:r w:rsidR="00AB0229" w:rsidRPr="004E0A0D">
        <w:rPr>
          <w:rFonts w:asciiTheme="minorBidi" w:hAnsiTheme="minorBidi" w:cstheme="minorBidi"/>
          <w:rtl/>
        </w:rPr>
        <w:t xml:space="preserve"> להשגת מתאם אל מול ערכי </w:t>
      </w:r>
      <w:proofErr w:type="spellStart"/>
      <w:r w:rsidR="00AB0229" w:rsidRPr="004E0A0D">
        <w:rPr>
          <w:rFonts w:asciiTheme="minorBidi" w:hAnsiTheme="minorBidi" w:cstheme="minorBidi"/>
          <w:rtl/>
        </w:rPr>
        <w:t>הפמ"ע</w:t>
      </w:r>
      <w:proofErr w:type="spellEnd"/>
      <w:r w:rsidR="00AB0229" w:rsidRPr="004E0A0D">
        <w:rPr>
          <w:rFonts w:asciiTheme="minorBidi" w:hAnsiTheme="minorBidi" w:cstheme="minorBidi"/>
          <w:rtl/>
        </w:rPr>
        <w:t>.</w:t>
      </w:r>
    </w:p>
    <w:p w14:paraId="0F697AF0" w14:textId="2F3E642B" w:rsidR="00A60271" w:rsidRPr="004E0A0D" w:rsidRDefault="00A60271">
      <w:pPr>
        <w:pStyle w:val="NormalWeb"/>
        <w:spacing w:line="360" w:lineRule="auto"/>
        <w:jc w:val="both"/>
        <w:rPr>
          <w:rFonts w:asciiTheme="minorBidi" w:hAnsiTheme="minorBidi" w:cstheme="minorBidi"/>
        </w:rPr>
        <w:pPrChange w:id="1020" w:author="fishman netanel" w:date="2025-06-10T15:01:00Z">
          <w:pPr>
            <w:pStyle w:val="NormalWeb"/>
            <w:bidi/>
            <w:spacing w:line="360" w:lineRule="auto"/>
            <w:jc w:val="both"/>
          </w:pPr>
        </w:pPrChange>
      </w:pPr>
      <w:r w:rsidRPr="004E0A0D">
        <w:rPr>
          <w:rFonts w:asciiTheme="minorBidi" w:hAnsiTheme="minorBidi" w:cstheme="minorBidi"/>
          <w:rtl/>
        </w:rPr>
        <w:t>לצורך בניית מודלי</w:t>
      </w:r>
      <w:r w:rsidR="00AB0229" w:rsidRPr="004E0A0D">
        <w:rPr>
          <w:rFonts w:asciiTheme="minorBidi" w:hAnsiTheme="minorBidi" w:cstheme="minorBidi"/>
          <w:rtl/>
        </w:rPr>
        <w:t xml:space="preserve"> חיזוי</w:t>
      </w:r>
      <w:r w:rsidRPr="004E0A0D">
        <w:rPr>
          <w:rFonts w:asciiTheme="minorBidi" w:hAnsiTheme="minorBidi" w:cstheme="minorBidi"/>
          <w:rtl/>
        </w:rPr>
        <w:t xml:space="preserve"> נעשה שימוש בשלושה אלגוריתמים של למידת מכונה – </w:t>
      </w:r>
      <w:r w:rsidR="00AB0229" w:rsidRPr="004E0A0D">
        <w:rPr>
          <w:rFonts w:asciiTheme="minorBidi" w:hAnsiTheme="minorBidi" w:cstheme="minorBidi"/>
        </w:rPr>
        <w:t>Random Forest</w:t>
      </w:r>
      <w:r w:rsidR="00B2773B" w:rsidRPr="004E0A0D">
        <w:rPr>
          <w:rFonts w:asciiTheme="minorBidi" w:hAnsiTheme="minorBidi" w:cstheme="minorBidi"/>
        </w:rPr>
        <w:t xml:space="preserve"> (RF)</w:t>
      </w:r>
      <w:r w:rsidR="00AB0229" w:rsidRPr="004E0A0D">
        <w:rPr>
          <w:rFonts w:asciiTheme="minorBidi" w:hAnsiTheme="minorBidi" w:cstheme="minorBidi"/>
        </w:rPr>
        <w:t xml:space="preserve"> </w:t>
      </w:r>
      <w:proofErr w:type="spellStart"/>
      <w:r w:rsidR="00B2773B" w:rsidRPr="004E0A0D">
        <w:rPr>
          <w:rFonts w:asciiTheme="minorBidi" w:hAnsiTheme="minorBidi" w:cstheme="minorBidi"/>
        </w:rPr>
        <w:t>eXtreme</w:t>
      </w:r>
      <w:proofErr w:type="spellEnd"/>
      <w:r w:rsidR="00B2773B" w:rsidRPr="004E0A0D">
        <w:rPr>
          <w:rFonts w:asciiTheme="minorBidi" w:hAnsiTheme="minorBidi" w:cstheme="minorBidi"/>
        </w:rPr>
        <w:t xml:space="preserve"> Gradient Boosting (</w:t>
      </w:r>
      <w:proofErr w:type="spellStart"/>
      <w:r w:rsidR="00B2773B" w:rsidRPr="004E0A0D">
        <w:rPr>
          <w:rFonts w:asciiTheme="minorBidi" w:hAnsiTheme="minorBidi" w:cstheme="minorBidi"/>
        </w:rPr>
        <w:t>XGBoost</w:t>
      </w:r>
      <w:proofErr w:type="spellEnd"/>
      <w:r w:rsidR="00B2773B" w:rsidRPr="004E0A0D">
        <w:rPr>
          <w:rFonts w:asciiTheme="minorBidi" w:hAnsiTheme="minorBidi" w:cstheme="minorBidi"/>
        </w:rPr>
        <w:t>)</w:t>
      </w:r>
      <w:r w:rsidR="00AB0229" w:rsidRPr="004E0A0D">
        <w:rPr>
          <w:rFonts w:asciiTheme="minorBidi" w:hAnsiTheme="minorBidi" w:cstheme="minorBidi"/>
          <w:rtl/>
        </w:rPr>
        <w:t xml:space="preserve"> </w:t>
      </w:r>
      <w:r w:rsidRPr="004E0A0D">
        <w:rPr>
          <w:rFonts w:asciiTheme="minorBidi" w:hAnsiTheme="minorBidi" w:cstheme="minorBidi"/>
          <w:rtl/>
        </w:rPr>
        <w:t>ו</w:t>
      </w:r>
      <w:r w:rsidR="00B2773B" w:rsidRPr="004E0A0D">
        <w:rPr>
          <w:rFonts w:asciiTheme="minorBidi" w:hAnsiTheme="minorBidi" w:cstheme="minorBidi"/>
          <w:rtl/>
        </w:rPr>
        <w:t>-</w:t>
      </w:r>
      <w:r w:rsidR="00B2773B" w:rsidRPr="004E0A0D">
        <w:rPr>
          <w:rFonts w:asciiTheme="minorBidi" w:hAnsiTheme="minorBidi" w:cstheme="minorBidi"/>
        </w:rPr>
        <w:t xml:space="preserve">Support Vector Machine (SVM) </w:t>
      </w:r>
      <w:r w:rsidR="00B2773B" w:rsidRPr="004E0A0D">
        <w:rPr>
          <w:rFonts w:asciiTheme="minorBidi" w:hAnsiTheme="minorBidi" w:cstheme="minorBidi"/>
          <w:rtl/>
        </w:rPr>
        <w:t xml:space="preserve">. </w:t>
      </w:r>
      <w:r w:rsidRPr="004E0A0D">
        <w:rPr>
          <w:rFonts w:asciiTheme="minorBidi" w:hAnsiTheme="minorBidi" w:cstheme="minorBidi"/>
        </w:rPr>
        <w:t xml:space="preserve"> </w:t>
      </w:r>
      <w:r w:rsidRPr="004E0A0D">
        <w:rPr>
          <w:rFonts w:asciiTheme="minorBidi" w:hAnsiTheme="minorBidi" w:cstheme="minorBidi"/>
          <w:rtl/>
        </w:rPr>
        <w:t>ביצועי מודלים אלה הושוו למודלים ליניאריים המבוססים על מדדים ספקטרליים. נמצא כי המודל המדויק ביותר היה</w:t>
      </w:r>
      <w:r w:rsidR="00B2773B" w:rsidRPr="004E0A0D">
        <w:rPr>
          <w:rFonts w:asciiTheme="minorBidi" w:hAnsiTheme="minorBidi" w:cstheme="minorBidi"/>
          <w:rtl/>
        </w:rPr>
        <w:t xml:space="preserve"> </w:t>
      </w:r>
      <w:r w:rsidRPr="004E0A0D">
        <w:rPr>
          <w:rFonts w:asciiTheme="minorBidi" w:hAnsiTheme="minorBidi" w:cstheme="minorBidi"/>
        </w:rPr>
        <w:t xml:space="preserve"> SVM</w:t>
      </w:r>
      <w:r w:rsidR="00B2773B" w:rsidRPr="004E0A0D">
        <w:rPr>
          <w:rFonts w:asciiTheme="minorBidi" w:hAnsiTheme="minorBidi" w:cstheme="minorBidi"/>
          <w:rtl/>
        </w:rPr>
        <w:t>,</w:t>
      </w:r>
      <w:r w:rsidRPr="004E0A0D">
        <w:rPr>
          <w:rFonts w:asciiTheme="minorBidi" w:hAnsiTheme="minorBidi" w:cstheme="minorBidi"/>
        </w:rPr>
        <w:t xml:space="preserve"> </w:t>
      </w:r>
      <w:r w:rsidRPr="004E0A0D">
        <w:rPr>
          <w:rFonts w:asciiTheme="minorBidi" w:hAnsiTheme="minorBidi" w:cstheme="minorBidi"/>
          <w:rtl/>
        </w:rPr>
        <w:t>במיוחד כאשר מידע על המין שולב כמשתנה נוסף במודל</w:t>
      </w:r>
      <w:r w:rsidR="00B2773B" w:rsidRPr="004E0A0D">
        <w:rPr>
          <w:rFonts w:asciiTheme="minorBidi" w:hAnsiTheme="minorBidi" w:cstheme="minorBidi"/>
          <w:rtl/>
        </w:rPr>
        <w:t xml:space="preserve"> </w:t>
      </w:r>
      <w:r w:rsidR="00B2773B" w:rsidRPr="004E0A0D">
        <w:rPr>
          <w:rFonts w:asciiTheme="minorBidi" w:hAnsiTheme="minorBidi" w:cstheme="minorBidi"/>
        </w:rPr>
        <w:t>(R</w:t>
      </w:r>
      <w:r w:rsidR="00B2773B" w:rsidRPr="004E0A0D">
        <w:rPr>
          <w:rFonts w:asciiTheme="minorBidi" w:hAnsiTheme="minorBidi" w:cstheme="minorBidi"/>
          <w:vertAlign w:val="superscript"/>
        </w:rPr>
        <w:t>2</w:t>
      </w:r>
      <w:r w:rsidR="00B2773B" w:rsidRPr="004E0A0D">
        <w:rPr>
          <w:rFonts w:asciiTheme="minorBidi" w:hAnsiTheme="minorBidi" w:cstheme="minorBidi"/>
        </w:rPr>
        <w:t xml:space="preserve"> = 0.53; RMSE = 0.67 MPa; </w:t>
      </w:r>
      <w:proofErr w:type="spellStart"/>
      <w:r w:rsidR="00B2773B" w:rsidRPr="004E0A0D">
        <w:rPr>
          <w:rFonts w:asciiTheme="minorBidi" w:hAnsiTheme="minorBidi" w:cstheme="minorBidi"/>
        </w:rPr>
        <w:t>rRMSE</w:t>
      </w:r>
      <w:proofErr w:type="spellEnd"/>
      <w:r w:rsidR="00B2773B" w:rsidRPr="004E0A0D">
        <w:rPr>
          <w:rFonts w:asciiTheme="minorBidi" w:hAnsiTheme="minorBidi" w:cstheme="minorBidi"/>
        </w:rPr>
        <w:t xml:space="preserve"> = 28%)</w:t>
      </w:r>
      <w:r w:rsidR="00B2773B" w:rsidRPr="004E0A0D">
        <w:rPr>
          <w:rFonts w:asciiTheme="minorBidi" w:hAnsiTheme="minorBidi" w:cstheme="minorBidi"/>
          <w:rtl/>
        </w:rPr>
        <w:t xml:space="preserve">. </w:t>
      </w:r>
      <w:r w:rsidRPr="004E0A0D">
        <w:rPr>
          <w:rFonts w:asciiTheme="minorBidi" w:hAnsiTheme="minorBidi" w:cstheme="minorBidi"/>
          <w:rtl/>
        </w:rPr>
        <w:t xml:space="preserve">הביצועים הטובים ביותר נרשמו עבור </w:t>
      </w:r>
      <w:r w:rsidR="00B2773B" w:rsidRPr="004E0A0D">
        <w:rPr>
          <w:rFonts w:asciiTheme="minorBidi" w:hAnsiTheme="minorBidi" w:cstheme="minorBidi"/>
          <w:rtl/>
        </w:rPr>
        <w:t>הברוש (</w:t>
      </w:r>
      <w:r w:rsidR="00B2773B" w:rsidRPr="004E0A0D">
        <w:rPr>
          <w:rFonts w:asciiTheme="minorBidi" w:hAnsiTheme="minorBidi" w:cstheme="minorBidi"/>
        </w:rPr>
        <w:t>R</w:t>
      </w:r>
      <w:r w:rsidR="00B2773B" w:rsidRPr="004E0A0D">
        <w:rPr>
          <w:rFonts w:asciiTheme="minorBidi" w:hAnsiTheme="minorBidi" w:cstheme="minorBidi"/>
          <w:vertAlign w:val="superscript"/>
        </w:rPr>
        <w:t>2</w:t>
      </w:r>
      <w:r w:rsidR="00B2773B" w:rsidRPr="004E0A0D">
        <w:rPr>
          <w:rFonts w:asciiTheme="minorBidi" w:hAnsiTheme="minorBidi" w:cstheme="minorBidi"/>
        </w:rPr>
        <w:t xml:space="preserve"> = 0.80</w:t>
      </w:r>
      <w:r w:rsidR="00B2773B" w:rsidRPr="004E0A0D">
        <w:rPr>
          <w:rFonts w:asciiTheme="minorBidi" w:hAnsiTheme="minorBidi" w:cstheme="minorBidi"/>
          <w:rtl/>
        </w:rPr>
        <w:t>) והאלה(</w:t>
      </w:r>
      <w:r w:rsidR="00B2773B" w:rsidRPr="004E0A0D">
        <w:rPr>
          <w:rFonts w:asciiTheme="minorBidi" w:hAnsiTheme="minorBidi" w:cstheme="minorBidi"/>
        </w:rPr>
        <w:t>R</w:t>
      </w:r>
      <w:r w:rsidR="00B2773B" w:rsidRPr="004E0A0D">
        <w:rPr>
          <w:rFonts w:asciiTheme="minorBidi" w:hAnsiTheme="minorBidi" w:cstheme="minorBidi"/>
          <w:vertAlign w:val="superscript"/>
        </w:rPr>
        <w:t>2</w:t>
      </w:r>
      <w:r w:rsidR="00B2773B" w:rsidRPr="004E0A0D">
        <w:rPr>
          <w:rFonts w:asciiTheme="minorBidi" w:hAnsiTheme="minorBidi" w:cstheme="minorBidi"/>
        </w:rPr>
        <w:t xml:space="preserve"> = 0.49</w:t>
      </w:r>
      <w:r w:rsidR="00B2773B" w:rsidRPr="004E0A0D">
        <w:rPr>
          <w:rFonts w:asciiTheme="minorBidi" w:hAnsiTheme="minorBidi" w:cstheme="minorBidi"/>
          <w:rtl/>
        </w:rPr>
        <w:t>),</w:t>
      </w:r>
      <w:r w:rsidRPr="004E0A0D">
        <w:rPr>
          <w:rFonts w:asciiTheme="minorBidi" w:hAnsiTheme="minorBidi" w:cstheme="minorBidi"/>
        </w:rPr>
        <w:t xml:space="preserve"> </w:t>
      </w:r>
      <w:r w:rsidRPr="004E0A0D">
        <w:rPr>
          <w:rFonts w:asciiTheme="minorBidi" w:hAnsiTheme="minorBidi" w:cstheme="minorBidi"/>
          <w:rtl/>
        </w:rPr>
        <w:t xml:space="preserve">שהראו את התנודתיות הגדולה ביותר </w:t>
      </w:r>
      <w:proofErr w:type="spellStart"/>
      <w:r w:rsidRPr="004E0A0D">
        <w:rPr>
          <w:rFonts w:asciiTheme="minorBidi" w:hAnsiTheme="minorBidi" w:cstheme="minorBidi"/>
          <w:rtl/>
        </w:rPr>
        <w:t>ב</w:t>
      </w:r>
      <w:r w:rsidR="00B2773B" w:rsidRPr="004E0A0D">
        <w:rPr>
          <w:rFonts w:asciiTheme="minorBidi" w:hAnsiTheme="minorBidi" w:cstheme="minorBidi"/>
          <w:rtl/>
        </w:rPr>
        <w:t>פמ"ע</w:t>
      </w:r>
      <w:proofErr w:type="spellEnd"/>
      <w:r w:rsidR="00B2773B" w:rsidRPr="004E0A0D">
        <w:rPr>
          <w:rFonts w:asciiTheme="minorBidi" w:hAnsiTheme="minorBidi" w:cstheme="minorBidi"/>
          <w:rtl/>
        </w:rPr>
        <w:t xml:space="preserve"> </w:t>
      </w:r>
      <w:r w:rsidRPr="004E0A0D">
        <w:rPr>
          <w:rFonts w:asciiTheme="minorBidi" w:hAnsiTheme="minorBidi" w:cstheme="minorBidi"/>
          <w:rtl/>
        </w:rPr>
        <w:t>לאורך השנה</w:t>
      </w:r>
      <w:r w:rsidRPr="004E0A0D">
        <w:rPr>
          <w:rFonts w:asciiTheme="minorBidi" w:hAnsiTheme="minorBidi" w:cstheme="minorBidi"/>
        </w:rPr>
        <w:t>.</w:t>
      </w:r>
    </w:p>
    <w:p w14:paraId="5C9E0355" w14:textId="6C176A8C" w:rsidR="00A60271" w:rsidRPr="004E0A0D" w:rsidRDefault="00A60271">
      <w:pPr>
        <w:pStyle w:val="NormalWeb"/>
        <w:spacing w:line="360" w:lineRule="auto"/>
        <w:jc w:val="both"/>
        <w:rPr>
          <w:rFonts w:asciiTheme="minorBidi" w:hAnsiTheme="minorBidi" w:cstheme="minorBidi"/>
        </w:rPr>
        <w:pPrChange w:id="1021" w:author="fishman netanel" w:date="2025-06-10T15:01:00Z">
          <w:pPr>
            <w:pStyle w:val="NormalWeb"/>
            <w:bidi/>
            <w:spacing w:line="360" w:lineRule="auto"/>
            <w:jc w:val="both"/>
          </w:pPr>
        </w:pPrChange>
      </w:pPr>
      <w:r w:rsidRPr="004E0A0D">
        <w:rPr>
          <w:rFonts w:asciiTheme="minorBidi" w:hAnsiTheme="minorBidi" w:cstheme="minorBidi"/>
          <w:rtl/>
        </w:rPr>
        <w:t xml:space="preserve">בנוסף, נמצא כי מודל כללי שאינו מתייחס להבדלים בין מינים, אלא מחשב את </w:t>
      </w:r>
      <w:r w:rsidR="00B2773B" w:rsidRPr="004E0A0D">
        <w:rPr>
          <w:rFonts w:asciiTheme="minorBidi" w:hAnsiTheme="minorBidi" w:cstheme="minorBidi"/>
          <w:rtl/>
        </w:rPr>
        <w:t xml:space="preserve">ממוצע </w:t>
      </w:r>
      <w:r w:rsidRPr="004E0A0D">
        <w:rPr>
          <w:rFonts w:asciiTheme="minorBidi" w:hAnsiTheme="minorBidi" w:cstheme="minorBidi"/>
          <w:rtl/>
        </w:rPr>
        <w:t>הנתונים ברמת החלקה כולה, שיפר משמעותית את יכולת החיז</w:t>
      </w:r>
      <w:r w:rsidR="00B2773B" w:rsidRPr="004E0A0D">
        <w:rPr>
          <w:rFonts w:asciiTheme="minorBidi" w:hAnsiTheme="minorBidi" w:cstheme="minorBidi"/>
          <w:rtl/>
        </w:rPr>
        <w:t>וי (</w:t>
      </w:r>
      <w:r w:rsidR="00B2773B" w:rsidRPr="004E0A0D">
        <w:rPr>
          <w:rFonts w:asciiTheme="minorBidi" w:hAnsiTheme="minorBidi" w:cstheme="minorBidi"/>
        </w:rPr>
        <w:t>R</w:t>
      </w:r>
      <w:r w:rsidR="00B2773B" w:rsidRPr="004E0A0D">
        <w:rPr>
          <w:rFonts w:asciiTheme="minorBidi" w:hAnsiTheme="minorBidi" w:cstheme="minorBidi"/>
          <w:vertAlign w:val="superscript"/>
        </w:rPr>
        <w:t>2</w:t>
      </w:r>
      <w:r w:rsidR="00B2773B" w:rsidRPr="004E0A0D">
        <w:rPr>
          <w:rFonts w:asciiTheme="minorBidi" w:hAnsiTheme="minorBidi" w:cstheme="minorBidi"/>
        </w:rPr>
        <w:t xml:space="preserve"> = 0.79, RMSE = 0.31 MPa; </w:t>
      </w:r>
      <w:proofErr w:type="spellStart"/>
      <w:r w:rsidR="00B2773B" w:rsidRPr="004E0A0D">
        <w:rPr>
          <w:rFonts w:asciiTheme="minorBidi" w:hAnsiTheme="minorBidi" w:cstheme="minorBidi"/>
        </w:rPr>
        <w:t>rRMSE</w:t>
      </w:r>
      <w:proofErr w:type="spellEnd"/>
      <w:r w:rsidR="00B2773B" w:rsidRPr="004E0A0D">
        <w:rPr>
          <w:rFonts w:asciiTheme="minorBidi" w:hAnsiTheme="minorBidi" w:cstheme="minorBidi"/>
        </w:rPr>
        <w:t xml:space="preserve"> = 13%</w:t>
      </w:r>
      <w:r w:rsidR="00B2773B" w:rsidRPr="004E0A0D">
        <w:rPr>
          <w:rFonts w:asciiTheme="minorBidi" w:hAnsiTheme="minorBidi" w:cstheme="minorBidi"/>
          <w:rtl/>
        </w:rPr>
        <w:t xml:space="preserve">). </w:t>
      </w:r>
      <w:r w:rsidRPr="004E0A0D">
        <w:rPr>
          <w:rFonts w:asciiTheme="minorBidi" w:hAnsiTheme="minorBidi" w:cstheme="minorBidi"/>
          <w:rtl/>
        </w:rPr>
        <w:t>תוצאה זו מ</w:t>
      </w:r>
      <w:r w:rsidR="00B2773B" w:rsidRPr="004E0A0D">
        <w:rPr>
          <w:rFonts w:asciiTheme="minorBidi" w:hAnsiTheme="minorBidi" w:cstheme="minorBidi"/>
          <w:rtl/>
        </w:rPr>
        <w:t>רמזת</w:t>
      </w:r>
      <w:r w:rsidRPr="004E0A0D">
        <w:rPr>
          <w:rFonts w:asciiTheme="minorBidi" w:hAnsiTheme="minorBidi" w:cstheme="minorBidi"/>
          <w:rtl/>
        </w:rPr>
        <w:t xml:space="preserve"> כי ניתן ליישם גישה זו גם באמצעות נתוני לוויין ברזולוציה גסה יותר</w:t>
      </w:r>
      <w:r w:rsidRPr="004E0A0D">
        <w:rPr>
          <w:rFonts w:asciiTheme="minorBidi" w:hAnsiTheme="minorBidi" w:cstheme="minorBidi"/>
        </w:rPr>
        <w:t>.</w:t>
      </w:r>
    </w:p>
    <w:p w14:paraId="34F2ABEC" w14:textId="65163210" w:rsidR="00A60271" w:rsidRPr="004E0A0D" w:rsidRDefault="00A60271">
      <w:pPr>
        <w:pStyle w:val="NormalWeb"/>
        <w:spacing w:line="360" w:lineRule="auto"/>
        <w:jc w:val="both"/>
        <w:rPr>
          <w:rFonts w:asciiTheme="minorBidi" w:hAnsiTheme="minorBidi" w:cstheme="minorBidi"/>
        </w:rPr>
        <w:pPrChange w:id="1022" w:author="fishman netanel" w:date="2025-06-10T15:01:00Z">
          <w:pPr>
            <w:pStyle w:val="NormalWeb"/>
            <w:bidi/>
            <w:spacing w:line="360" w:lineRule="auto"/>
            <w:jc w:val="both"/>
          </w:pPr>
        </w:pPrChange>
      </w:pPr>
      <w:r w:rsidRPr="004E0A0D">
        <w:rPr>
          <w:rFonts w:asciiTheme="minorBidi" w:hAnsiTheme="minorBidi" w:cstheme="minorBidi"/>
          <w:rtl/>
        </w:rPr>
        <w:t xml:space="preserve">ממצאי המחקר מראים כי שילוב של הדמיה </w:t>
      </w:r>
      <w:proofErr w:type="spellStart"/>
      <w:r w:rsidRPr="004E0A0D">
        <w:rPr>
          <w:rFonts w:asciiTheme="minorBidi" w:hAnsiTheme="minorBidi" w:cstheme="minorBidi"/>
          <w:rtl/>
        </w:rPr>
        <w:t>היפרספקטרלית</w:t>
      </w:r>
      <w:proofErr w:type="spellEnd"/>
      <w:r w:rsidRPr="004E0A0D">
        <w:rPr>
          <w:rFonts w:asciiTheme="minorBidi" w:hAnsiTheme="minorBidi" w:cstheme="minorBidi"/>
          <w:rtl/>
        </w:rPr>
        <w:t xml:space="preserve"> עם אלגוריתמים של למידת מכונה מאפשר הערכה מדויקת של מצב המים ביערות מעורבים. גישה זו מהווה כלי מבטיח לניטור עקת יובש ולסיוע בקבלת החלטות ניהוליות ביערות</w:t>
      </w:r>
      <w:r w:rsidR="00B2773B" w:rsidRPr="004E0A0D">
        <w:rPr>
          <w:rFonts w:asciiTheme="minorBidi" w:hAnsiTheme="minorBidi" w:cstheme="minorBidi"/>
          <w:rtl/>
        </w:rPr>
        <w:t xml:space="preserve"> מעורבים</w:t>
      </w:r>
      <w:r w:rsidRPr="004E0A0D">
        <w:rPr>
          <w:rFonts w:asciiTheme="minorBidi" w:hAnsiTheme="minorBidi" w:cstheme="minorBidi"/>
          <w:rtl/>
        </w:rPr>
        <w:t xml:space="preserve"> ים-תיכוניים, תוך הדגשת האתגרים הקיימים בזיהוי שינויים תוך-מיניים באמצעות חישה מרחוק</w:t>
      </w:r>
      <w:r w:rsidRPr="004E0A0D">
        <w:rPr>
          <w:rFonts w:asciiTheme="minorBidi" w:hAnsiTheme="minorBidi" w:cstheme="minorBidi"/>
        </w:rPr>
        <w:t>.</w:t>
      </w:r>
    </w:p>
    <w:p w14:paraId="691EC41A" w14:textId="5C55F6CE" w:rsidR="00911683" w:rsidRPr="004E0A0D" w:rsidRDefault="00911683">
      <w:pPr>
        <w:jc w:val="both"/>
        <w:rPr>
          <w:rFonts w:asciiTheme="minorBidi" w:hAnsiTheme="minorBidi"/>
          <w:rtl/>
        </w:rPr>
        <w:pPrChange w:id="1023" w:author="fishman netanel" w:date="2025-06-10T15:01:00Z">
          <w:pPr>
            <w:bidi/>
            <w:jc w:val="both"/>
          </w:pPr>
        </w:pPrChange>
      </w:pPr>
    </w:p>
    <w:p w14:paraId="68EA231C" w14:textId="7951E70C" w:rsidR="00911683" w:rsidRPr="004E0A0D" w:rsidRDefault="00911683">
      <w:pPr>
        <w:jc w:val="both"/>
        <w:rPr>
          <w:rFonts w:asciiTheme="minorBidi" w:hAnsiTheme="minorBidi"/>
          <w:rtl/>
        </w:rPr>
        <w:pPrChange w:id="1024" w:author="fishman netanel" w:date="2025-06-10T15:01:00Z">
          <w:pPr>
            <w:bidi/>
            <w:jc w:val="both"/>
          </w:pPr>
        </w:pPrChange>
      </w:pPr>
    </w:p>
    <w:p w14:paraId="5619BD8E" w14:textId="3489D6B7" w:rsidR="00911683" w:rsidRPr="004E0A0D" w:rsidRDefault="00911683" w:rsidP="0084112C">
      <w:pPr>
        <w:spacing w:after="160" w:line="259" w:lineRule="auto"/>
        <w:jc w:val="both"/>
        <w:rPr>
          <w:rFonts w:asciiTheme="minorBidi" w:hAnsiTheme="minorBidi"/>
          <w:rtl/>
        </w:rPr>
      </w:pPr>
      <w:r w:rsidRPr="004E0A0D">
        <w:rPr>
          <w:rFonts w:asciiTheme="minorBidi" w:hAnsiTheme="minorBidi"/>
          <w:rtl/>
        </w:rPr>
        <w:br w:type="page"/>
      </w:r>
    </w:p>
    <w:p w14:paraId="058C21AF" w14:textId="3A7D561E" w:rsidR="00911683" w:rsidRPr="004E0A0D" w:rsidRDefault="006A6BC9" w:rsidP="0084112C">
      <w:pPr>
        <w:spacing w:line="360" w:lineRule="auto"/>
        <w:jc w:val="center"/>
        <w:rPr>
          <w:rFonts w:asciiTheme="minorBidi" w:eastAsia="Times New Roman" w:hAnsiTheme="minorBidi"/>
          <w:color w:val="222222"/>
          <w:sz w:val="36"/>
          <w:szCs w:val="36"/>
          <w:shd w:val="clear" w:color="auto" w:fill="FFFFFE"/>
          <w:rtl/>
        </w:rPr>
      </w:pPr>
      <w:r w:rsidRPr="004E0A0D">
        <w:rPr>
          <w:rFonts w:asciiTheme="minorBidi" w:hAnsiTheme="minorBidi"/>
          <w:b/>
          <w:bCs/>
          <w:sz w:val="36"/>
          <w:szCs w:val="36"/>
          <w:rtl/>
        </w:rPr>
        <w:lastRenderedPageBreak/>
        <w:t>פוטנציאל מים בעלה ביער ים תיכוני מעורב באמצעות חישה היפר ספקטרלית מרחפן ולמידת מכונה</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shd w:val="clear" w:color="auto" w:fill="FFFFFE"/>
          <w:rtl/>
        </w:rPr>
        <w:t>עבודת-גמר</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shd w:val="clear" w:color="auto" w:fill="FFFFFE"/>
          <w:rtl/>
        </w:rPr>
        <w:t>מוגשת לפקולטה לחקלאות, מזון וסביבה ע"ש רוברט ה. סמית</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shd w:val="clear" w:color="auto" w:fill="FFFFFE"/>
          <w:rtl/>
        </w:rPr>
        <w:t>האוניברסיטה העברית בירושלים</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b/>
          <w:bCs/>
          <w:color w:val="222222"/>
          <w:sz w:val="52"/>
          <w:szCs w:val="52"/>
          <w:shd w:val="clear" w:color="auto" w:fill="FFFFFE"/>
          <w:rtl/>
        </w:rPr>
        <w:t>לשם קבלת תואר</w:t>
      </w:r>
      <w:r w:rsidR="00911683" w:rsidRPr="004E0A0D">
        <w:rPr>
          <w:rFonts w:asciiTheme="minorBidi" w:eastAsia="Times New Roman" w:hAnsiTheme="minorBidi"/>
          <w:b/>
          <w:bCs/>
          <w:color w:val="222222"/>
          <w:sz w:val="52"/>
          <w:szCs w:val="52"/>
          <w:shd w:val="clear" w:color="auto" w:fill="FFFFFE"/>
        </w:rPr>
        <w:br/>
        <w:t>'</w:t>
      </w:r>
      <w:r w:rsidR="00911683" w:rsidRPr="004E0A0D">
        <w:rPr>
          <w:rFonts w:asciiTheme="minorBidi" w:eastAsia="Times New Roman" w:hAnsiTheme="minorBidi"/>
          <w:b/>
          <w:bCs/>
          <w:color w:val="222222"/>
          <w:sz w:val="52"/>
          <w:szCs w:val="52"/>
          <w:shd w:val="clear" w:color="auto" w:fill="FFFFFE"/>
          <w:rtl/>
        </w:rPr>
        <w:t>מוסמך למדעי החקלאות</w:t>
      </w:r>
      <w:r w:rsidR="00911683" w:rsidRPr="004E0A0D">
        <w:rPr>
          <w:rFonts w:asciiTheme="minorBidi" w:eastAsia="Times New Roman" w:hAnsiTheme="minorBidi"/>
          <w:b/>
          <w:bCs/>
          <w:color w:val="222222"/>
          <w:sz w:val="52"/>
          <w:szCs w:val="52"/>
          <w:shd w:val="clear" w:color="auto" w:fill="FFFFFE"/>
        </w:rPr>
        <w:t>'</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shd w:val="clear" w:color="auto" w:fill="FFFFFE"/>
          <w:rtl/>
        </w:rPr>
        <w:t>ע"י</w:t>
      </w:r>
      <w:r w:rsidR="00911683" w:rsidRPr="004E0A0D">
        <w:rPr>
          <w:rFonts w:asciiTheme="minorBidi" w:eastAsia="Times New Roman" w:hAnsiTheme="minorBidi"/>
          <w:color w:val="222222"/>
          <w:sz w:val="36"/>
          <w:szCs w:val="36"/>
        </w:rPr>
        <w:br/>
      </w:r>
      <w:r w:rsidR="00911683" w:rsidRPr="004E0A0D">
        <w:rPr>
          <w:rFonts w:asciiTheme="minorBidi" w:eastAsia="Times New Roman" w:hAnsiTheme="minorBidi"/>
          <w:color w:val="222222"/>
          <w:sz w:val="36"/>
          <w:szCs w:val="36"/>
          <w:shd w:val="clear" w:color="auto" w:fill="FFFFFE"/>
          <w:rtl/>
        </w:rPr>
        <w:t>נתנאל פישמן</w:t>
      </w:r>
    </w:p>
    <w:p w14:paraId="6BF4DA63" w14:textId="77777777" w:rsidR="00911683" w:rsidRPr="004E0A0D" w:rsidRDefault="00911683" w:rsidP="0084112C">
      <w:pPr>
        <w:spacing w:line="360" w:lineRule="auto"/>
        <w:jc w:val="center"/>
        <w:rPr>
          <w:rFonts w:asciiTheme="minorBidi" w:eastAsia="Times New Roman" w:hAnsiTheme="minorBidi"/>
          <w:color w:val="222222"/>
          <w:sz w:val="36"/>
          <w:szCs w:val="36"/>
          <w:shd w:val="clear" w:color="auto" w:fill="FFFFFE"/>
        </w:rPr>
      </w:pPr>
    </w:p>
    <w:p w14:paraId="43227702" w14:textId="77777777" w:rsidR="00911683" w:rsidRPr="004E0A0D" w:rsidRDefault="00911683" w:rsidP="0084112C">
      <w:pPr>
        <w:spacing w:line="360" w:lineRule="auto"/>
        <w:rPr>
          <w:rFonts w:asciiTheme="minorBidi" w:eastAsia="Times New Roman" w:hAnsiTheme="minorBidi"/>
          <w:color w:val="222222"/>
          <w:sz w:val="36"/>
          <w:szCs w:val="36"/>
          <w:shd w:val="clear" w:color="auto" w:fill="FFFFFE"/>
        </w:rPr>
      </w:pPr>
    </w:p>
    <w:tbl>
      <w:tblPr>
        <w:tblpPr w:leftFromText="180" w:rightFromText="180" w:vertAnchor="text" w:horzAnchor="margin" w:tblpXSpec="center" w:tblpY="696"/>
        <w:tblW w:w="10262" w:type="dxa"/>
        <w:shd w:val="clear" w:color="auto" w:fill="FFFFFE"/>
        <w:tblCellMar>
          <w:top w:w="15" w:type="dxa"/>
          <w:left w:w="15" w:type="dxa"/>
          <w:bottom w:w="15" w:type="dxa"/>
          <w:right w:w="15" w:type="dxa"/>
        </w:tblCellMar>
        <w:tblLook w:val="04A0" w:firstRow="1" w:lastRow="0" w:firstColumn="1" w:lastColumn="0" w:noHBand="0" w:noVBand="1"/>
      </w:tblPr>
      <w:tblGrid>
        <w:gridCol w:w="3420"/>
        <w:gridCol w:w="3421"/>
        <w:gridCol w:w="3421"/>
      </w:tblGrid>
      <w:tr w:rsidR="00911683" w:rsidRPr="004E0A0D" w14:paraId="34596A9B" w14:textId="77777777" w:rsidTr="00602A67">
        <w:trPr>
          <w:trHeight w:val="877"/>
        </w:trPr>
        <w:tc>
          <w:tcPr>
            <w:tcW w:w="3420" w:type="dxa"/>
            <w:shd w:val="clear" w:color="auto" w:fill="auto"/>
            <w:tcMar>
              <w:top w:w="0" w:type="dxa"/>
              <w:left w:w="0" w:type="dxa"/>
              <w:bottom w:w="0" w:type="dxa"/>
              <w:right w:w="0" w:type="dxa"/>
            </w:tcMar>
            <w:vAlign w:val="center"/>
            <w:hideMark/>
          </w:tcPr>
          <w:p w14:paraId="1C3C5B59" w14:textId="0CCD62BB" w:rsidR="00911683" w:rsidRPr="00602A67" w:rsidRDefault="005F1E7D" w:rsidP="0084112C">
            <w:pPr>
              <w:spacing w:line="360" w:lineRule="auto"/>
              <w:jc w:val="center"/>
              <w:rPr>
                <w:rFonts w:asciiTheme="minorBidi" w:eastAsia="Times New Roman" w:hAnsiTheme="minorBidi"/>
                <w:color w:val="222222"/>
                <w:sz w:val="36"/>
                <w:szCs w:val="36"/>
              </w:rPr>
            </w:pPr>
            <w:ins w:id="1025" w:author="fishman netanel" w:date="2025-06-10T14:47:00Z">
              <w:r>
                <w:rPr>
                  <w:rFonts w:asciiTheme="minorBidi" w:eastAsia="Times New Roman" w:hAnsiTheme="minorBidi" w:hint="cs"/>
                  <w:color w:val="222222"/>
                  <w:sz w:val="36"/>
                  <w:szCs w:val="36"/>
                  <w:rtl/>
                </w:rPr>
                <w:t>סיון</w:t>
              </w:r>
            </w:ins>
            <w:del w:id="1026" w:author="fishman netanel" w:date="2025-06-10T14:47:00Z">
              <w:r w:rsidR="00911683" w:rsidRPr="00602A67" w:rsidDel="005F1E7D">
                <w:rPr>
                  <w:rFonts w:asciiTheme="minorBidi" w:eastAsia="Times New Roman" w:hAnsiTheme="minorBidi"/>
                  <w:color w:val="222222"/>
                  <w:sz w:val="36"/>
                  <w:szCs w:val="36"/>
                  <w:rtl/>
                </w:rPr>
                <w:delText>א</w:delText>
              </w:r>
              <w:r w:rsidR="00602A67" w:rsidRPr="00602A67" w:rsidDel="005F1E7D">
                <w:rPr>
                  <w:rFonts w:asciiTheme="minorBidi" w:eastAsia="Times New Roman" w:hAnsiTheme="minorBidi" w:hint="cs"/>
                  <w:color w:val="222222"/>
                  <w:sz w:val="36"/>
                  <w:szCs w:val="36"/>
                  <w:rtl/>
                </w:rPr>
                <w:delText>ד</w:delText>
              </w:r>
              <w:r w:rsidR="00911683" w:rsidRPr="00602A67" w:rsidDel="005F1E7D">
                <w:rPr>
                  <w:rFonts w:asciiTheme="minorBidi" w:eastAsia="Times New Roman" w:hAnsiTheme="minorBidi"/>
                  <w:color w:val="222222"/>
                  <w:sz w:val="36"/>
                  <w:szCs w:val="36"/>
                  <w:rtl/>
                </w:rPr>
                <w:delText>ר</w:delText>
              </w:r>
            </w:del>
            <w:r w:rsidR="00911683" w:rsidRPr="00602A67">
              <w:rPr>
                <w:rFonts w:asciiTheme="minorBidi" w:eastAsia="Times New Roman" w:hAnsiTheme="minorBidi"/>
                <w:color w:val="222222"/>
                <w:sz w:val="36"/>
                <w:szCs w:val="36"/>
                <w:rtl/>
              </w:rPr>
              <w:t xml:space="preserve"> </w:t>
            </w:r>
            <w:proofErr w:type="spellStart"/>
            <w:r w:rsidR="00911683" w:rsidRPr="00602A67">
              <w:rPr>
                <w:rFonts w:asciiTheme="minorBidi" w:eastAsia="Times New Roman" w:hAnsiTheme="minorBidi"/>
                <w:color w:val="222222"/>
                <w:sz w:val="36"/>
                <w:szCs w:val="36"/>
                <w:rtl/>
              </w:rPr>
              <w:t>התשפ"ה</w:t>
            </w:r>
            <w:proofErr w:type="spellEnd"/>
          </w:p>
        </w:tc>
        <w:tc>
          <w:tcPr>
            <w:tcW w:w="3421" w:type="dxa"/>
            <w:shd w:val="clear" w:color="auto" w:fill="FFFFFE"/>
            <w:tcMar>
              <w:top w:w="0" w:type="dxa"/>
              <w:left w:w="0" w:type="dxa"/>
              <w:bottom w:w="0" w:type="dxa"/>
              <w:right w:w="0" w:type="dxa"/>
            </w:tcMar>
            <w:vAlign w:val="center"/>
            <w:hideMark/>
          </w:tcPr>
          <w:p w14:paraId="52893415" w14:textId="77777777" w:rsidR="00911683" w:rsidRPr="00602A67" w:rsidRDefault="00911683" w:rsidP="0084112C">
            <w:pPr>
              <w:spacing w:line="360" w:lineRule="auto"/>
              <w:jc w:val="center"/>
              <w:rPr>
                <w:rFonts w:asciiTheme="minorBidi" w:eastAsia="Times New Roman" w:hAnsiTheme="minorBidi"/>
                <w:color w:val="222222"/>
                <w:sz w:val="36"/>
                <w:szCs w:val="36"/>
              </w:rPr>
            </w:pPr>
            <w:r w:rsidRPr="00602A67">
              <w:rPr>
                <w:rFonts w:asciiTheme="minorBidi" w:eastAsia="Times New Roman" w:hAnsiTheme="minorBidi"/>
                <w:color w:val="222222"/>
                <w:sz w:val="36"/>
                <w:szCs w:val="36"/>
                <w:rtl/>
              </w:rPr>
              <w:t>רחובות</w:t>
            </w:r>
          </w:p>
        </w:tc>
        <w:tc>
          <w:tcPr>
            <w:tcW w:w="3421" w:type="dxa"/>
            <w:shd w:val="clear" w:color="auto" w:fill="FFFFFE"/>
            <w:tcMar>
              <w:top w:w="0" w:type="dxa"/>
              <w:left w:w="0" w:type="dxa"/>
              <w:bottom w:w="0" w:type="dxa"/>
              <w:right w:w="0" w:type="dxa"/>
            </w:tcMar>
            <w:vAlign w:val="center"/>
            <w:hideMark/>
          </w:tcPr>
          <w:p w14:paraId="749FDFCB" w14:textId="36F80C0D" w:rsidR="00911683" w:rsidRPr="00602A67" w:rsidRDefault="00911683" w:rsidP="0084112C">
            <w:pPr>
              <w:spacing w:line="360" w:lineRule="auto"/>
              <w:jc w:val="center"/>
              <w:rPr>
                <w:rFonts w:asciiTheme="minorBidi" w:eastAsia="Times New Roman" w:hAnsiTheme="minorBidi"/>
                <w:color w:val="222222"/>
                <w:sz w:val="36"/>
                <w:szCs w:val="36"/>
              </w:rPr>
            </w:pPr>
            <w:del w:id="1027" w:author="fishman netanel" w:date="2025-06-10T14:47:00Z">
              <w:r w:rsidRPr="00602A67" w:rsidDel="005F1E7D">
                <w:rPr>
                  <w:rFonts w:asciiTheme="minorBidi" w:eastAsia="Times New Roman" w:hAnsiTheme="minorBidi"/>
                  <w:color w:val="222222"/>
                  <w:sz w:val="36"/>
                  <w:szCs w:val="36"/>
                  <w:rtl/>
                </w:rPr>
                <w:delText xml:space="preserve">מרץ </w:delText>
              </w:r>
            </w:del>
            <w:ins w:id="1028" w:author="fishman netanel" w:date="2025-06-10T14:47:00Z">
              <w:r w:rsidR="005F1E7D">
                <w:rPr>
                  <w:rFonts w:asciiTheme="minorBidi" w:eastAsia="Times New Roman" w:hAnsiTheme="minorBidi" w:hint="cs"/>
                  <w:color w:val="222222"/>
                  <w:sz w:val="36"/>
                  <w:szCs w:val="36"/>
                  <w:rtl/>
                </w:rPr>
                <w:t>יוני</w:t>
              </w:r>
              <w:r w:rsidR="005F1E7D" w:rsidRPr="00602A67">
                <w:rPr>
                  <w:rFonts w:asciiTheme="minorBidi" w:eastAsia="Times New Roman" w:hAnsiTheme="minorBidi"/>
                  <w:color w:val="222222"/>
                  <w:sz w:val="36"/>
                  <w:szCs w:val="36"/>
                  <w:rtl/>
                </w:rPr>
                <w:t xml:space="preserve"> </w:t>
              </w:r>
            </w:ins>
            <w:r w:rsidRPr="00602A67">
              <w:rPr>
                <w:rFonts w:asciiTheme="minorBidi" w:eastAsia="Times New Roman" w:hAnsiTheme="minorBidi"/>
                <w:color w:val="222222"/>
                <w:sz w:val="36"/>
                <w:szCs w:val="36"/>
                <w:rtl/>
              </w:rPr>
              <w:t>2025</w:t>
            </w:r>
          </w:p>
        </w:tc>
      </w:tr>
    </w:tbl>
    <w:p w14:paraId="26FEF410" w14:textId="699BCF93" w:rsidR="00911683" w:rsidRPr="004E0A0D" w:rsidRDefault="00911683">
      <w:pPr>
        <w:jc w:val="center"/>
        <w:rPr>
          <w:rFonts w:asciiTheme="minorBidi" w:hAnsiTheme="minorBidi"/>
          <w:rtl/>
        </w:rPr>
        <w:pPrChange w:id="1029" w:author="fishman netanel" w:date="2025-06-10T15:01:00Z">
          <w:pPr>
            <w:bidi/>
            <w:jc w:val="center"/>
          </w:pPr>
        </w:pPrChange>
      </w:pPr>
    </w:p>
    <w:sectPr w:rsidR="00911683" w:rsidRPr="004E0A0D" w:rsidSect="00144B92">
      <w:footerReference w:type="default" r:id="rId27"/>
      <w:pgSz w:w="11906" w:h="16838"/>
      <w:pgMar w:top="1247" w:right="1247" w:bottom="1247" w:left="1247" w:header="709" w:footer="709" w:gutter="0"/>
      <w:cols w:space="708"/>
      <w:titlePg/>
      <w:bidi/>
      <w:rtlGutter/>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5" w:author="David Helman" w:date="2025-04-09T15:26:00Z" w:initials="DH">
    <w:p w14:paraId="2BF94AD4" w14:textId="2309043D" w:rsidR="000E285B" w:rsidRPr="000E285B" w:rsidRDefault="000E285B" w:rsidP="000E285B">
      <w:pPr>
        <w:pStyle w:val="ad"/>
        <w:numPr>
          <w:ilvl w:val="0"/>
          <w:numId w:val="3"/>
        </w:numPr>
        <w:rPr>
          <w:highlight w:val="yellow"/>
        </w:rPr>
      </w:pPr>
      <w:r w:rsidRPr="000E285B">
        <w:rPr>
          <w:rStyle w:val="ac"/>
          <w:highlight w:val="yellow"/>
        </w:rPr>
        <w:annotationRef/>
      </w:r>
      <w:r w:rsidRPr="000E285B">
        <w:rPr>
          <w:highlight w:val="yellow"/>
        </w:rPr>
        <w:t>Where’s the Data and Methods section in this Table?</w:t>
      </w:r>
    </w:p>
    <w:p w14:paraId="3A69BCF0" w14:textId="77777777" w:rsidR="000E285B" w:rsidRPr="000E285B" w:rsidRDefault="000E285B" w:rsidP="000E285B">
      <w:pPr>
        <w:pStyle w:val="ad"/>
        <w:numPr>
          <w:ilvl w:val="0"/>
          <w:numId w:val="3"/>
        </w:numPr>
        <w:rPr>
          <w:highlight w:val="yellow"/>
        </w:rPr>
      </w:pPr>
      <w:r w:rsidRPr="000E285B">
        <w:rPr>
          <w:highlight w:val="yellow"/>
        </w:rPr>
        <w:t xml:space="preserve"> What happened to 4.2????</w:t>
      </w:r>
    </w:p>
    <w:p w14:paraId="00662F6C" w14:textId="77777777" w:rsidR="000E285B" w:rsidRPr="000E285B" w:rsidRDefault="000E285B" w:rsidP="000E285B">
      <w:pPr>
        <w:pStyle w:val="ad"/>
        <w:numPr>
          <w:ilvl w:val="0"/>
          <w:numId w:val="3"/>
        </w:numPr>
        <w:rPr>
          <w:highlight w:val="yellow"/>
        </w:rPr>
      </w:pPr>
      <w:r w:rsidRPr="000E285B">
        <w:rPr>
          <w:highlight w:val="yellow"/>
        </w:rPr>
        <w:t xml:space="preserve"> Some sections in bold, some not – be consistent</w:t>
      </w:r>
    </w:p>
    <w:p w14:paraId="47181F3C" w14:textId="0F40CC50" w:rsidR="000E285B" w:rsidRPr="000E285B" w:rsidRDefault="000E285B" w:rsidP="000E285B">
      <w:pPr>
        <w:pStyle w:val="ad"/>
        <w:numPr>
          <w:ilvl w:val="0"/>
          <w:numId w:val="3"/>
        </w:numPr>
        <w:rPr>
          <w:highlight w:val="yellow"/>
        </w:rPr>
      </w:pPr>
      <w:r w:rsidRPr="000E285B">
        <w:rPr>
          <w:highlight w:val="yellow"/>
        </w:rPr>
        <w:t xml:space="preserve"> Where’s the Summary and Conclusion?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7181F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3EEA233" w16cex:dateUtc="2025-04-09T12: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7181F3C" w16cid:durableId="23EEA2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95193C" w14:textId="77777777" w:rsidR="006A047F" w:rsidRDefault="006A047F" w:rsidP="00144B92">
      <w:r>
        <w:separator/>
      </w:r>
    </w:p>
  </w:endnote>
  <w:endnote w:type="continuationSeparator" w:id="0">
    <w:p w14:paraId="64CBAC24" w14:textId="77777777" w:rsidR="006A047F" w:rsidRDefault="006A047F" w:rsidP="00144B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9931882"/>
      <w:docPartObj>
        <w:docPartGallery w:val="Page Numbers (Bottom of Page)"/>
        <w:docPartUnique/>
      </w:docPartObj>
    </w:sdtPr>
    <w:sdtContent>
      <w:p w14:paraId="50032CF1" w14:textId="3EFC0FD4" w:rsidR="00144B92" w:rsidRDefault="00144B92">
        <w:pPr>
          <w:pStyle w:val="aa"/>
          <w:jc w:val="center"/>
        </w:pPr>
        <w:r>
          <w:fldChar w:fldCharType="begin"/>
        </w:r>
        <w:r>
          <w:instrText>PAGE   \* MERGEFORMAT</w:instrText>
        </w:r>
        <w:r>
          <w:fldChar w:fldCharType="separate"/>
        </w:r>
        <w:r>
          <w:rPr>
            <w:rtl/>
            <w:lang w:val="he-IL"/>
          </w:rPr>
          <w:t>2</w:t>
        </w:r>
        <w:r>
          <w:fldChar w:fldCharType="end"/>
        </w:r>
      </w:p>
    </w:sdtContent>
  </w:sdt>
  <w:p w14:paraId="3731F1B5" w14:textId="77777777" w:rsidR="00144B92" w:rsidRDefault="00144B92">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E8D23" w14:textId="77777777" w:rsidR="006A047F" w:rsidRDefault="006A047F" w:rsidP="00144B92">
      <w:r>
        <w:separator/>
      </w:r>
    </w:p>
  </w:footnote>
  <w:footnote w:type="continuationSeparator" w:id="0">
    <w:p w14:paraId="605ACCB9" w14:textId="77777777" w:rsidR="006A047F" w:rsidRDefault="006A047F" w:rsidP="00144B9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73ED2"/>
    <w:multiLevelType w:val="multilevel"/>
    <w:tmpl w:val="5D88A7E2"/>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21F85C62"/>
    <w:multiLevelType w:val="hybridMultilevel"/>
    <w:tmpl w:val="4100258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CE0BB4"/>
    <w:multiLevelType w:val="hybridMultilevel"/>
    <w:tmpl w:val="2C74B0BA"/>
    <w:lvl w:ilvl="0" w:tplc="56D4906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27751000">
    <w:abstractNumId w:val="0"/>
  </w:num>
  <w:num w:numId="2" w16cid:durableId="2011447787">
    <w:abstractNumId w:val="2"/>
  </w:num>
  <w:num w:numId="3" w16cid:durableId="112626712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fishman netanel">
    <w15:presenceInfo w15:providerId="Windows Live" w15:userId="88c6d71658522a6c"/>
  </w15:person>
  <w15:person w15:author="David Helman">
    <w15:presenceInfo w15:providerId="AD" w15:userId="S::david.helman@mail.huji.ac.il::2abfa146-4b0b-42ad-b2fc-dc6b5084cf71"/>
  </w15:person>
  <w15:person w15:author="Eitan Fass">
    <w15:presenceInfo w15:providerId="AD" w15:userId="S::Eitan@tierraspec.com::1a7c592f-de1f-42f1-929e-16f77d751cc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gutterAtTop/>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642B"/>
    <w:rsid w:val="00032FD3"/>
    <w:rsid w:val="0007387D"/>
    <w:rsid w:val="00073B2A"/>
    <w:rsid w:val="00092012"/>
    <w:rsid w:val="000B1822"/>
    <w:rsid w:val="000B2038"/>
    <w:rsid w:val="000C642B"/>
    <w:rsid w:val="000D38F9"/>
    <w:rsid w:val="000E285B"/>
    <w:rsid w:val="000F2F88"/>
    <w:rsid w:val="00144B92"/>
    <w:rsid w:val="00161AC8"/>
    <w:rsid w:val="001668F8"/>
    <w:rsid w:val="00187D9E"/>
    <w:rsid w:val="001A781A"/>
    <w:rsid w:val="001F6BBB"/>
    <w:rsid w:val="00231078"/>
    <w:rsid w:val="0023743B"/>
    <w:rsid w:val="00253245"/>
    <w:rsid w:val="002A66D2"/>
    <w:rsid w:val="00333562"/>
    <w:rsid w:val="0033407D"/>
    <w:rsid w:val="00361363"/>
    <w:rsid w:val="003A74AC"/>
    <w:rsid w:val="00472157"/>
    <w:rsid w:val="004B13DF"/>
    <w:rsid w:val="004E0A0D"/>
    <w:rsid w:val="0055454A"/>
    <w:rsid w:val="005908E1"/>
    <w:rsid w:val="005F1E7D"/>
    <w:rsid w:val="005F4FC5"/>
    <w:rsid w:val="00602A67"/>
    <w:rsid w:val="00635BFF"/>
    <w:rsid w:val="00656A5F"/>
    <w:rsid w:val="006729D4"/>
    <w:rsid w:val="006A047F"/>
    <w:rsid w:val="006A6BC9"/>
    <w:rsid w:val="006B15A0"/>
    <w:rsid w:val="006D4B9A"/>
    <w:rsid w:val="006D6E96"/>
    <w:rsid w:val="006E4B76"/>
    <w:rsid w:val="00746846"/>
    <w:rsid w:val="0077657E"/>
    <w:rsid w:val="00777B7B"/>
    <w:rsid w:val="007F05E1"/>
    <w:rsid w:val="0084112C"/>
    <w:rsid w:val="008451CD"/>
    <w:rsid w:val="008514DD"/>
    <w:rsid w:val="0087050E"/>
    <w:rsid w:val="008707F0"/>
    <w:rsid w:val="008F4735"/>
    <w:rsid w:val="00911683"/>
    <w:rsid w:val="009130CE"/>
    <w:rsid w:val="00921FCF"/>
    <w:rsid w:val="00933727"/>
    <w:rsid w:val="009420E2"/>
    <w:rsid w:val="0096221D"/>
    <w:rsid w:val="009E0B93"/>
    <w:rsid w:val="00A2327F"/>
    <w:rsid w:val="00A27981"/>
    <w:rsid w:val="00A32BBB"/>
    <w:rsid w:val="00A55902"/>
    <w:rsid w:val="00A60271"/>
    <w:rsid w:val="00A658D7"/>
    <w:rsid w:val="00A75039"/>
    <w:rsid w:val="00A86397"/>
    <w:rsid w:val="00AB0229"/>
    <w:rsid w:val="00B2773B"/>
    <w:rsid w:val="00B5339A"/>
    <w:rsid w:val="00B65D30"/>
    <w:rsid w:val="00B70188"/>
    <w:rsid w:val="00B82243"/>
    <w:rsid w:val="00B86BF4"/>
    <w:rsid w:val="00BA304E"/>
    <w:rsid w:val="00BF5D57"/>
    <w:rsid w:val="00C4342B"/>
    <w:rsid w:val="00C961A4"/>
    <w:rsid w:val="00CC0947"/>
    <w:rsid w:val="00D01ED9"/>
    <w:rsid w:val="00D3314A"/>
    <w:rsid w:val="00D91212"/>
    <w:rsid w:val="00DA4E8B"/>
    <w:rsid w:val="00DB0F66"/>
    <w:rsid w:val="00DC44AD"/>
    <w:rsid w:val="00DD0B07"/>
    <w:rsid w:val="00E054CC"/>
    <w:rsid w:val="00E55B48"/>
    <w:rsid w:val="00E63C9E"/>
    <w:rsid w:val="00EB5373"/>
    <w:rsid w:val="00EC3467"/>
    <w:rsid w:val="00EE5904"/>
    <w:rsid w:val="00F32343"/>
    <w:rsid w:val="00F6427D"/>
    <w:rsid w:val="00F73169"/>
    <w:rsid w:val="00F849B2"/>
    <w:rsid w:val="00FF4076"/>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80CEBB"/>
  <w15:chartTrackingRefBased/>
  <w15:docId w15:val="{D3337BE7-61C8-4110-A610-C863069B3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454A"/>
    <w:pPr>
      <w:spacing w:after="0" w:line="240" w:lineRule="auto"/>
    </w:pPr>
    <w:rPr>
      <w:rFonts w:asciiTheme="majorBidi" w:hAnsiTheme="majorBidi"/>
      <w:color w:val="000000" w:themeColor="text1"/>
      <w:sz w:val="24"/>
      <w:szCs w:val="24"/>
    </w:rPr>
  </w:style>
  <w:style w:type="paragraph" w:styleId="1">
    <w:name w:val="heading 1"/>
    <w:basedOn w:val="a"/>
    <w:next w:val="a"/>
    <w:link w:val="10"/>
    <w:autoRedefine/>
    <w:uiPriority w:val="9"/>
    <w:qFormat/>
    <w:rsid w:val="00F6427D"/>
    <w:pPr>
      <w:tabs>
        <w:tab w:val="left" w:pos="9509"/>
      </w:tabs>
      <w:spacing w:after="240" w:line="360" w:lineRule="auto"/>
      <w:jc w:val="both"/>
      <w:outlineLvl w:val="0"/>
    </w:pPr>
    <w:rPr>
      <w:rFonts w:asciiTheme="minorBidi" w:hAnsiTheme="minorBidi"/>
      <w:b/>
      <w:bCs/>
    </w:rPr>
  </w:style>
  <w:style w:type="paragraph" w:styleId="2">
    <w:name w:val="heading 2"/>
    <w:basedOn w:val="a"/>
    <w:next w:val="a"/>
    <w:link w:val="20"/>
    <w:uiPriority w:val="9"/>
    <w:unhideWhenUsed/>
    <w:qFormat/>
    <w:rsid w:val="00DB0F66"/>
    <w:pPr>
      <w:spacing w:line="360" w:lineRule="auto"/>
      <w:outlineLvl w:val="1"/>
    </w:pPr>
    <w:rPr>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כותרת 11"/>
    <w:basedOn w:val="1"/>
    <w:link w:val="1Char"/>
    <w:qFormat/>
    <w:rsid w:val="0055454A"/>
    <w:pPr>
      <w:spacing w:line="276" w:lineRule="auto"/>
    </w:pPr>
    <w:rPr>
      <w:b w:val="0"/>
      <w:bCs w:val="0"/>
    </w:rPr>
  </w:style>
  <w:style w:type="character" w:customStyle="1" w:styleId="1Char">
    <w:name w:val="כותרת 1 Char"/>
    <w:basedOn w:val="10"/>
    <w:link w:val="11"/>
    <w:rsid w:val="0055454A"/>
    <w:rPr>
      <w:rFonts w:asciiTheme="majorBidi" w:eastAsiaTheme="majorEastAsia" w:hAnsiTheme="majorBidi" w:cstheme="majorBidi"/>
      <w:b w:val="0"/>
      <w:bCs w:val="0"/>
      <w:color w:val="000000" w:themeColor="text1"/>
      <w:sz w:val="24"/>
      <w:szCs w:val="24"/>
    </w:rPr>
  </w:style>
  <w:style w:type="character" w:customStyle="1" w:styleId="10">
    <w:name w:val="כותרת 1 תו"/>
    <w:basedOn w:val="a0"/>
    <w:link w:val="1"/>
    <w:uiPriority w:val="9"/>
    <w:rsid w:val="00F6427D"/>
    <w:rPr>
      <w:rFonts w:asciiTheme="minorBidi" w:hAnsiTheme="minorBidi"/>
      <w:b/>
      <w:bCs/>
      <w:color w:val="000000" w:themeColor="text1"/>
      <w:sz w:val="24"/>
      <w:szCs w:val="24"/>
    </w:rPr>
  </w:style>
  <w:style w:type="paragraph" w:styleId="a3">
    <w:name w:val="TOC Heading"/>
    <w:basedOn w:val="1"/>
    <w:next w:val="a"/>
    <w:uiPriority w:val="39"/>
    <w:unhideWhenUsed/>
    <w:qFormat/>
    <w:rsid w:val="0055454A"/>
    <w:pPr>
      <w:bidi/>
      <w:spacing w:before="240" w:line="259" w:lineRule="auto"/>
      <w:outlineLvl w:val="9"/>
    </w:pPr>
    <w:rPr>
      <w:rFonts w:asciiTheme="majorHAnsi" w:hAnsiTheme="majorHAnsi"/>
      <w:b w:val="0"/>
      <w:bCs w:val="0"/>
      <w:color w:val="2F5496" w:themeColor="accent1" w:themeShade="BF"/>
      <w:sz w:val="32"/>
      <w:szCs w:val="32"/>
      <w:rtl/>
      <w:cs/>
    </w:rPr>
  </w:style>
  <w:style w:type="paragraph" w:styleId="TOC1">
    <w:name w:val="toc 1"/>
    <w:basedOn w:val="a"/>
    <w:next w:val="a"/>
    <w:autoRedefine/>
    <w:uiPriority w:val="39"/>
    <w:unhideWhenUsed/>
    <w:rsid w:val="005908E1"/>
    <w:pPr>
      <w:tabs>
        <w:tab w:val="right" w:leader="dot" w:pos="9356"/>
      </w:tabs>
      <w:spacing w:after="100" w:line="360" w:lineRule="auto"/>
      <w:jc w:val="both"/>
      <w:pPrChange w:id="0" w:author="fishman netanel" w:date="2025-06-11T08:10:00Z">
        <w:pPr>
          <w:tabs>
            <w:tab w:val="right" w:leader="dot" w:pos="8296"/>
          </w:tabs>
          <w:spacing w:after="100"/>
        </w:pPr>
      </w:pPrChange>
    </w:pPr>
    <w:rPr>
      <w:rFonts w:asciiTheme="minorBidi" w:hAnsiTheme="minorBidi"/>
      <w:b/>
      <w:bCs/>
      <w:noProof/>
      <w:lang w:bidi="en-US"/>
      <w:rPrChange w:id="0" w:author="fishman netanel" w:date="2025-06-11T08:10:00Z">
        <w:rPr>
          <w:rFonts w:asciiTheme="majorBidi" w:eastAsiaTheme="minorHAnsi" w:hAnsiTheme="majorBidi" w:cstheme="minorBidi"/>
          <w:noProof/>
          <w:color w:val="000000" w:themeColor="text1"/>
          <w:sz w:val="24"/>
          <w:szCs w:val="24"/>
          <w:lang w:val="en-US" w:eastAsia="en-US" w:bidi="he-IL"/>
        </w:rPr>
      </w:rPrChange>
    </w:rPr>
  </w:style>
  <w:style w:type="character" w:styleId="Hyperlink">
    <w:name w:val="Hyperlink"/>
    <w:basedOn w:val="a0"/>
    <w:uiPriority w:val="99"/>
    <w:unhideWhenUsed/>
    <w:rsid w:val="0055454A"/>
    <w:rPr>
      <w:color w:val="0563C1" w:themeColor="hyperlink"/>
      <w:u w:val="single"/>
    </w:rPr>
  </w:style>
  <w:style w:type="character" w:customStyle="1" w:styleId="20">
    <w:name w:val="כותרת 2 תו"/>
    <w:basedOn w:val="a0"/>
    <w:link w:val="2"/>
    <w:uiPriority w:val="9"/>
    <w:rsid w:val="00DB0F66"/>
    <w:rPr>
      <w:rFonts w:asciiTheme="majorBidi" w:hAnsiTheme="majorBidi"/>
      <w:i/>
      <w:iCs/>
      <w:color w:val="000000" w:themeColor="text1"/>
      <w:sz w:val="24"/>
      <w:szCs w:val="24"/>
    </w:rPr>
  </w:style>
  <w:style w:type="paragraph" w:styleId="TOC2">
    <w:name w:val="toc 2"/>
    <w:basedOn w:val="a"/>
    <w:next w:val="a"/>
    <w:autoRedefine/>
    <w:uiPriority w:val="39"/>
    <w:unhideWhenUsed/>
    <w:rsid w:val="005908E1"/>
    <w:pPr>
      <w:tabs>
        <w:tab w:val="right" w:leader="dot" w:pos="9356"/>
      </w:tabs>
      <w:spacing w:after="100"/>
      <w:ind w:left="567"/>
      <w:jc w:val="both"/>
      <w:pPrChange w:id="1" w:author="fishman netanel" w:date="2025-06-11T08:12:00Z">
        <w:pPr>
          <w:spacing w:after="100"/>
          <w:ind w:left="240"/>
        </w:pPr>
      </w:pPrChange>
    </w:pPr>
    <w:rPr>
      <w:rPrChange w:id="1" w:author="fishman netanel" w:date="2025-06-11T08:12:00Z">
        <w:rPr>
          <w:rFonts w:asciiTheme="majorBidi" w:eastAsiaTheme="minorHAnsi" w:hAnsiTheme="majorBidi" w:cstheme="minorBidi"/>
          <w:color w:val="000000" w:themeColor="text1"/>
          <w:sz w:val="24"/>
          <w:szCs w:val="24"/>
          <w:lang w:val="en-US" w:eastAsia="en-US" w:bidi="he-IL"/>
        </w:rPr>
      </w:rPrChange>
    </w:rPr>
  </w:style>
  <w:style w:type="table" w:styleId="a4">
    <w:name w:val="Table Grid"/>
    <w:basedOn w:val="a1"/>
    <w:uiPriority w:val="39"/>
    <w:rsid w:val="00073B2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
    <w:uiPriority w:val="34"/>
    <w:qFormat/>
    <w:rsid w:val="00B65D30"/>
    <w:pPr>
      <w:bidi/>
      <w:spacing w:after="160" w:line="259" w:lineRule="auto"/>
      <w:ind w:left="720"/>
      <w:contextualSpacing/>
    </w:pPr>
    <w:rPr>
      <w:rFonts w:asciiTheme="minorHAnsi" w:hAnsiTheme="minorHAnsi"/>
      <w:color w:val="auto"/>
      <w:sz w:val="22"/>
      <w:szCs w:val="22"/>
    </w:rPr>
  </w:style>
  <w:style w:type="character" w:styleId="a6">
    <w:name w:val="Strong"/>
    <w:basedOn w:val="a0"/>
    <w:uiPriority w:val="22"/>
    <w:qFormat/>
    <w:rsid w:val="00B82243"/>
    <w:rPr>
      <w:b/>
      <w:bCs/>
    </w:rPr>
  </w:style>
  <w:style w:type="paragraph" w:customStyle="1" w:styleId="MDPI41tablecaption">
    <w:name w:val="MDPI_4.1_table_caption"/>
    <w:qFormat/>
    <w:rsid w:val="00EB5373"/>
    <w:pPr>
      <w:adjustRightInd w:val="0"/>
      <w:snapToGrid w:val="0"/>
      <w:spacing w:before="240" w:after="120" w:line="228" w:lineRule="auto"/>
      <w:ind w:left="2608"/>
    </w:pPr>
    <w:rPr>
      <w:rFonts w:ascii="Palatino Linotype" w:eastAsia="Times New Roman" w:hAnsi="Palatino Linotype"/>
      <w:color w:val="000000"/>
      <w:kern w:val="2"/>
      <w:sz w:val="18"/>
      <w:lang w:eastAsia="de-DE" w:bidi="en-US"/>
      <w14:ligatures w14:val="standardContextual"/>
    </w:rPr>
  </w:style>
  <w:style w:type="character" w:customStyle="1" w:styleId="katex-mathml">
    <w:name w:val="katex-mathml"/>
    <w:basedOn w:val="a0"/>
    <w:rsid w:val="00A60271"/>
  </w:style>
  <w:style w:type="character" w:customStyle="1" w:styleId="mord">
    <w:name w:val="mord"/>
    <w:basedOn w:val="a0"/>
    <w:rsid w:val="00A60271"/>
  </w:style>
  <w:style w:type="character" w:customStyle="1" w:styleId="vlist-s">
    <w:name w:val="vlist-s"/>
    <w:basedOn w:val="a0"/>
    <w:rsid w:val="00A60271"/>
  </w:style>
  <w:style w:type="paragraph" w:styleId="NormalWeb">
    <w:name w:val="Normal (Web)"/>
    <w:basedOn w:val="a"/>
    <w:uiPriority w:val="99"/>
    <w:unhideWhenUsed/>
    <w:rsid w:val="00A60271"/>
    <w:pPr>
      <w:spacing w:before="100" w:beforeAutospacing="1" w:after="100" w:afterAutospacing="1"/>
    </w:pPr>
    <w:rPr>
      <w:rFonts w:ascii="Times New Roman" w:eastAsia="Times New Roman" w:hAnsi="Times New Roman" w:cs="Times New Roman"/>
      <w:color w:val="auto"/>
    </w:rPr>
  </w:style>
  <w:style w:type="character" w:styleId="a7">
    <w:name w:val="Emphasis"/>
    <w:basedOn w:val="a0"/>
    <w:uiPriority w:val="20"/>
    <w:qFormat/>
    <w:rsid w:val="00A60271"/>
    <w:rPr>
      <w:i/>
      <w:iCs/>
    </w:rPr>
  </w:style>
  <w:style w:type="character" w:customStyle="1" w:styleId="mrel">
    <w:name w:val="mrel"/>
    <w:basedOn w:val="a0"/>
    <w:rsid w:val="00A60271"/>
  </w:style>
  <w:style w:type="paragraph" w:styleId="a8">
    <w:name w:val="header"/>
    <w:basedOn w:val="a"/>
    <w:link w:val="a9"/>
    <w:uiPriority w:val="99"/>
    <w:unhideWhenUsed/>
    <w:rsid w:val="00144B92"/>
    <w:pPr>
      <w:tabs>
        <w:tab w:val="center" w:pos="4153"/>
        <w:tab w:val="right" w:pos="8306"/>
      </w:tabs>
    </w:pPr>
  </w:style>
  <w:style w:type="character" w:customStyle="1" w:styleId="a9">
    <w:name w:val="כותרת עליונה תו"/>
    <w:basedOn w:val="a0"/>
    <w:link w:val="a8"/>
    <w:uiPriority w:val="99"/>
    <w:rsid w:val="00144B92"/>
    <w:rPr>
      <w:rFonts w:asciiTheme="majorBidi" w:hAnsiTheme="majorBidi"/>
      <w:color w:val="000000" w:themeColor="text1"/>
      <w:sz w:val="24"/>
      <w:szCs w:val="24"/>
    </w:rPr>
  </w:style>
  <w:style w:type="paragraph" w:styleId="aa">
    <w:name w:val="footer"/>
    <w:basedOn w:val="a"/>
    <w:link w:val="ab"/>
    <w:uiPriority w:val="99"/>
    <w:unhideWhenUsed/>
    <w:rsid w:val="00144B92"/>
    <w:pPr>
      <w:tabs>
        <w:tab w:val="center" w:pos="4153"/>
        <w:tab w:val="right" w:pos="8306"/>
      </w:tabs>
    </w:pPr>
  </w:style>
  <w:style w:type="character" w:customStyle="1" w:styleId="ab">
    <w:name w:val="כותרת תחתונה תו"/>
    <w:basedOn w:val="a0"/>
    <w:link w:val="aa"/>
    <w:uiPriority w:val="99"/>
    <w:rsid w:val="00144B92"/>
    <w:rPr>
      <w:rFonts w:asciiTheme="majorBidi" w:hAnsiTheme="majorBidi"/>
      <w:color w:val="000000" w:themeColor="text1"/>
      <w:sz w:val="24"/>
      <w:szCs w:val="24"/>
    </w:rPr>
  </w:style>
  <w:style w:type="character" w:styleId="ac">
    <w:name w:val="annotation reference"/>
    <w:basedOn w:val="a0"/>
    <w:uiPriority w:val="99"/>
    <w:semiHidden/>
    <w:unhideWhenUsed/>
    <w:rsid w:val="000E285B"/>
    <w:rPr>
      <w:sz w:val="16"/>
      <w:szCs w:val="16"/>
    </w:rPr>
  </w:style>
  <w:style w:type="paragraph" w:styleId="ad">
    <w:name w:val="annotation text"/>
    <w:basedOn w:val="a"/>
    <w:link w:val="ae"/>
    <w:uiPriority w:val="99"/>
    <w:semiHidden/>
    <w:unhideWhenUsed/>
    <w:rsid w:val="000E285B"/>
    <w:rPr>
      <w:sz w:val="20"/>
      <w:szCs w:val="20"/>
    </w:rPr>
  </w:style>
  <w:style w:type="character" w:customStyle="1" w:styleId="ae">
    <w:name w:val="טקסט הערה תו"/>
    <w:basedOn w:val="a0"/>
    <w:link w:val="ad"/>
    <w:uiPriority w:val="99"/>
    <w:semiHidden/>
    <w:rsid w:val="000E285B"/>
    <w:rPr>
      <w:rFonts w:asciiTheme="majorBidi" w:hAnsiTheme="majorBidi"/>
      <w:color w:val="000000" w:themeColor="text1"/>
      <w:sz w:val="20"/>
      <w:szCs w:val="20"/>
    </w:rPr>
  </w:style>
  <w:style w:type="paragraph" w:styleId="af">
    <w:name w:val="annotation subject"/>
    <w:basedOn w:val="ad"/>
    <w:next w:val="ad"/>
    <w:link w:val="af0"/>
    <w:uiPriority w:val="99"/>
    <w:semiHidden/>
    <w:unhideWhenUsed/>
    <w:rsid w:val="000E285B"/>
    <w:rPr>
      <w:b/>
      <w:bCs/>
    </w:rPr>
  </w:style>
  <w:style w:type="character" w:customStyle="1" w:styleId="af0">
    <w:name w:val="נושא הערה תו"/>
    <w:basedOn w:val="ae"/>
    <w:link w:val="af"/>
    <w:uiPriority w:val="99"/>
    <w:semiHidden/>
    <w:rsid w:val="000E285B"/>
    <w:rPr>
      <w:rFonts w:asciiTheme="majorBidi" w:hAnsiTheme="majorBidi"/>
      <w:b/>
      <w:bCs/>
      <w:color w:val="000000" w:themeColor="text1"/>
      <w:sz w:val="20"/>
      <w:szCs w:val="20"/>
    </w:rPr>
  </w:style>
  <w:style w:type="paragraph" w:styleId="af1">
    <w:name w:val="Revision"/>
    <w:hidden/>
    <w:uiPriority w:val="99"/>
    <w:semiHidden/>
    <w:rsid w:val="000E285B"/>
    <w:pPr>
      <w:spacing w:after="0" w:line="240" w:lineRule="auto"/>
    </w:pPr>
    <w:rPr>
      <w:rFonts w:asciiTheme="majorBidi" w:hAnsiTheme="majorBidi"/>
      <w:color w:val="000000" w:themeColor="text1"/>
      <w:sz w:val="24"/>
      <w:szCs w:val="24"/>
    </w:rPr>
  </w:style>
  <w:style w:type="character" w:styleId="FollowedHyperlink">
    <w:name w:val="FollowedHyperlink"/>
    <w:basedOn w:val="a0"/>
    <w:uiPriority w:val="99"/>
    <w:semiHidden/>
    <w:unhideWhenUsed/>
    <w:rsid w:val="0084112C"/>
    <w:rPr>
      <w:color w:val="954F72" w:themeColor="followedHyperlink"/>
      <w:u w:val="single"/>
    </w:rPr>
  </w:style>
  <w:style w:type="paragraph" w:styleId="TOC3">
    <w:name w:val="toc 3"/>
    <w:basedOn w:val="a"/>
    <w:next w:val="a"/>
    <w:autoRedefine/>
    <w:uiPriority w:val="39"/>
    <w:unhideWhenUsed/>
    <w:rsid w:val="0077657E"/>
    <w:pPr>
      <w:bidi/>
      <w:spacing w:after="100" w:line="259" w:lineRule="auto"/>
      <w:ind w:left="440"/>
    </w:pPr>
    <w:rPr>
      <w:rFonts w:asciiTheme="minorHAnsi" w:eastAsiaTheme="minorEastAsia" w:hAnsiTheme="minorHAnsi" w:cs="Times New Roman"/>
      <w:color w:val="auto"/>
      <w:sz w:val="22"/>
      <w:szCs w:val="22"/>
      <w:rtl/>
      <w:cs/>
    </w:rPr>
  </w:style>
  <w:style w:type="paragraph" w:customStyle="1" w:styleId="1-">
    <w:name w:val="1-כותרת"/>
    <w:basedOn w:val="1"/>
    <w:link w:val="1-0"/>
    <w:qFormat/>
    <w:rsid w:val="00656A5F"/>
  </w:style>
  <w:style w:type="character" w:customStyle="1" w:styleId="1-0">
    <w:name w:val="1-כותרת תו"/>
    <w:basedOn w:val="10"/>
    <w:link w:val="1-"/>
    <w:rsid w:val="00656A5F"/>
    <w:rPr>
      <w:rFonts w:asciiTheme="minorBidi" w:hAnsiTheme="minorBidi"/>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928595">
      <w:bodyDiv w:val="1"/>
      <w:marLeft w:val="0"/>
      <w:marRight w:val="0"/>
      <w:marTop w:val="0"/>
      <w:marBottom w:val="0"/>
      <w:divBdr>
        <w:top w:val="none" w:sz="0" w:space="0" w:color="auto"/>
        <w:left w:val="none" w:sz="0" w:space="0" w:color="auto"/>
        <w:bottom w:val="none" w:sz="0" w:space="0" w:color="auto"/>
        <w:right w:val="none" w:sz="0" w:space="0" w:color="auto"/>
      </w:divBdr>
    </w:div>
    <w:div w:id="533730422">
      <w:bodyDiv w:val="1"/>
      <w:marLeft w:val="0"/>
      <w:marRight w:val="0"/>
      <w:marTop w:val="0"/>
      <w:marBottom w:val="0"/>
      <w:divBdr>
        <w:top w:val="none" w:sz="0" w:space="0" w:color="auto"/>
        <w:left w:val="none" w:sz="0" w:space="0" w:color="auto"/>
        <w:bottom w:val="none" w:sz="0" w:space="0" w:color="auto"/>
        <w:right w:val="none" w:sz="0" w:space="0" w:color="auto"/>
      </w:divBdr>
    </w:div>
    <w:div w:id="1027214673">
      <w:bodyDiv w:val="1"/>
      <w:marLeft w:val="0"/>
      <w:marRight w:val="0"/>
      <w:marTop w:val="0"/>
      <w:marBottom w:val="0"/>
      <w:divBdr>
        <w:top w:val="none" w:sz="0" w:space="0" w:color="auto"/>
        <w:left w:val="none" w:sz="0" w:space="0" w:color="auto"/>
        <w:bottom w:val="none" w:sz="0" w:space="0" w:color="auto"/>
        <w:right w:val="none" w:sz="0" w:space="0" w:color="auto"/>
      </w:divBdr>
    </w:div>
    <w:div w:id="1247610585">
      <w:bodyDiv w:val="1"/>
      <w:marLeft w:val="0"/>
      <w:marRight w:val="0"/>
      <w:marTop w:val="0"/>
      <w:marBottom w:val="0"/>
      <w:divBdr>
        <w:top w:val="none" w:sz="0" w:space="0" w:color="auto"/>
        <w:left w:val="none" w:sz="0" w:space="0" w:color="auto"/>
        <w:bottom w:val="none" w:sz="0" w:space="0" w:color="auto"/>
        <w:right w:val="none" w:sz="0" w:space="0" w:color="auto"/>
      </w:divBdr>
    </w:div>
    <w:div w:id="1867866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image" Target="media/image15.em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4.emf"/><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emf"/><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8.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3E58C1-8633-490C-B830-90E161A5A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5071</TotalTime>
  <Pages>43</Pages>
  <Words>66464</Words>
  <Characters>332321</Characters>
  <Application>Microsoft Office Word</Application>
  <DocSecurity>0</DocSecurity>
  <Lines>2769</Lines>
  <Paragraphs>795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397990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fishman netanel</dc:creator>
  <cp:keywords/>
  <dc:description/>
  <cp:lastModifiedBy>fishman netanel</cp:lastModifiedBy>
  <cp:revision>11</cp:revision>
  <dcterms:created xsi:type="dcterms:W3CDTF">2025-06-09T11:33:00Z</dcterms:created>
  <dcterms:modified xsi:type="dcterms:W3CDTF">2025-07-04T06:17:00Z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a67af55b-f47a-3b43-9806-daa03ded7baa</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